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13691E" w14:textId="77777777" w:rsidR="00AC73FD" w:rsidRPr="00AC73FD" w:rsidRDefault="00C24710" w:rsidP="00AC73FD">
      <w:pPr>
        <w:jc w:val="left"/>
        <w:rPr>
          <w:rFonts w:ascii="Bell MT" w:hAnsi="Bell MT"/>
          <w:sz w:val="52"/>
          <w:szCs w:val="52"/>
        </w:rPr>
      </w:pPr>
      <w:r w:rsidRPr="00AC73FD">
        <w:rPr>
          <w:rFonts w:ascii="Bell MT" w:hAnsi="Bell MT"/>
          <w:noProof/>
          <w:sz w:val="52"/>
          <w:szCs w:val="52"/>
        </w:rPr>
        <w:drawing>
          <wp:anchor distT="0" distB="0" distL="114300" distR="114300" simplePos="0" relativeHeight="251658240" behindDoc="0" locked="0" layoutInCell="1" allowOverlap="1" wp14:anchorId="7BA5C65B" wp14:editId="03D3E25B">
            <wp:simplePos x="914400" y="914400"/>
            <wp:positionH relativeFrom="column">
              <wp:align>left</wp:align>
            </wp:positionH>
            <wp:positionV relativeFrom="paragraph">
              <wp:align>top</wp:align>
            </wp:positionV>
            <wp:extent cx="1170940" cy="1226820"/>
            <wp:effectExtent l="0" t="0" r="0" b="0"/>
            <wp:wrapSquare wrapText="bothSides"/>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0940" cy="1226820"/>
                    </a:xfrm>
                    <a:prstGeom prst="rect">
                      <a:avLst/>
                    </a:prstGeom>
                    <a:noFill/>
                    <a:ln>
                      <a:noFill/>
                    </a:ln>
                  </pic:spPr>
                </pic:pic>
              </a:graphicData>
            </a:graphic>
          </wp:anchor>
        </w:drawing>
      </w:r>
      <w:r w:rsidR="00AC73FD" w:rsidRPr="00AC73FD">
        <w:rPr>
          <w:rFonts w:ascii="Bell MT" w:hAnsi="Bell MT"/>
          <w:sz w:val="52"/>
          <w:szCs w:val="52"/>
        </w:rPr>
        <w:t>Faculty of Computing and Digital Technologies</w:t>
      </w:r>
    </w:p>
    <w:p w14:paraId="0FC0DE8B" w14:textId="77777777" w:rsidR="00AC73FD" w:rsidRPr="00AC73FD" w:rsidRDefault="00AC73FD" w:rsidP="00AC73FD">
      <w:pPr>
        <w:jc w:val="left"/>
        <w:rPr>
          <w:rFonts w:ascii="Bell MT" w:hAnsi="Bell MT"/>
          <w:sz w:val="40"/>
          <w:szCs w:val="40"/>
        </w:rPr>
      </w:pPr>
      <w:r w:rsidRPr="00AC73FD">
        <w:rPr>
          <w:rFonts w:ascii="Bell MT" w:hAnsi="Bell MT"/>
          <w:sz w:val="40"/>
          <w:szCs w:val="40"/>
        </w:rPr>
        <w:t>Staffordshire University</w:t>
      </w:r>
    </w:p>
    <w:p w14:paraId="5625CAF6" w14:textId="77777777" w:rsidR="00AC73FD" w:rsidRDefault="00AC73FD" w:rsidP="00AC73FD">
      <w:pPr>
        <w:jc w:val="left"/>
      </w:pPr>
    </w:p>
    <w:p w14:paraId="2057B2AF" w14:textId="77777777" w:rsidR="00AC73FD" w:rsidRDefault="00AC73FD" w:rsidP="00AC73FD">
      <w:pPr>
        <w:jc w:val="left"/>
      </w:pPr>
    </w:p>
    <w:p w14:paraId="30F07309" w14:textId="77777777" w:rsidR="00AC73FD" w:rsidRDefault="00AC73FD" w:rsidP="00AC73FD">
      <w:pPr>
        <w:jc w:val="left"/>
      </w:pPr>
    </w:p>
    <w:p w14:paraId="4940788F" w14:textId="77777777" w:rsidR="00AC73FD" w:rsidRDefault="00AC73FD" w:rsidP="00AC73FD">
      <w:pPr>
        <w:jc w:val="center"/>
      </w:pPr>
    </w:p>
    <w:p w14:paraId="4F5FD20F" w14:textId="77777777" w:rsidR="00AC73FD" w:rsidRPr="00AC73FD" w:rsidRDefault="00AC73FD" w:rsidP="00AC73FD">
      <w:pPr>
        <w:jc w:val="center"/>
        <w:rPr>
          <w:rFonts w:ascii="Bell MT" w:hAnsi="Bell MT"/>
          <w:b/>
          <w:sz w:val="40"/>
          <w:szCs w:val="40"/>
        </w:rPr>
      </w:pPr>
      <w:r w:rsidRPr="00AC73FD">
        <w:rPr>
          <w:rFonts w:ascii="Bell MT" w:hAnsi="Bell MT"/>
          <w:b/>
          <w:sz w:val="40"/>
          <w:szCs w:val="40"/>
        </w:rPr>
        <w:t>BACHELOR THESIS</w:t>
      </w:r>
    </w:p>
    <w:p w14:paraId="6E643EF6" w14:textId="77777777" w:rsidR="00AC73FD" w:rsidRDefault="00AC73FD" w:rsidP="00AC73FD">
      <w:pPr>
        <w:jc w:val="center"/>
      </w:pPr>
    </w:p>
    <w:p w14:paraId="2DAFBE5F" w14:textId="4E12E460" w:rsidR="00AC73FD" w:rsidRDefault="00AC73FD" w:rsidP="00AC73FD">
      <w:pPr>
        <w:jc w:val="center"/>
        <w:rPr>
          <w:rFonts w:ascii="Bell MT" w:hAnsi="Bell MT"/>
          <w:sz w:val="28"/>
          <w:szCs w:val="28"/>
        </w:rPr>
      </w:pPr>
      <w:r w:rsidRPr="00AC73FD">
        <w:rPr>
          <w:rFonts w:ascii="Bell MT" w:hAnsi="Bell MT"/>
          <w:sz w:val="28"/>
          <w:szCs w:val="28"/>
        </w:rPr>
        <w:t>Christos – Emmanouil Anastasiou</w:t>
      </w:r>
    </w:p>
    <w:p w14:paraId="45D008EC" w14:textId="58F31B9A" w:rsidR="00FE4A36" w:rsidRDefault="00FE4A36" w:rsidP="00AC73FD">
      <w:pPr>
        <w:jc w:val="center"/>
        <w:rPr>
          <w:rFonts w:ascii="Bell MT" w:hAnsi="Bell MT"/>
          <w:sz w:val="28"/>
          <w:szCs w:val="28"/>
        </w:rPr>
      </w:pPr>
    </w:p>
    <w:p w14:paraId="0176C2EF" w14:textId="77777777" w:rsidR="00FE4A36" w:rsidRPr="00AC73FD" w:rsidRDefault="00FE4A36" w:rsidP="00AC73FD">
      <w:pPr>
        <w:jc w:val="center"/>
        <w:rPr>
          <w:rFonts w:ascii="Bell MT" w:hAnsi="Bell MT"/>
          <w:sz w:val="28"/>
          <w:szCs w:val="28"/>
        </w:rPr>
      </w:pPr>
    </w:p>
    <w:p w14:paraId="59BC7743" w14:textId="77777777" w:rsidR="00AC73FD" w:rsidRDefault="00AC73FD" w:rsidP="00AC73FD">
      <w:pPr>
        <w:jc w:val="center"/>
      </w:pPr>
    </w:p>
    <w:p w14:paraId="7BFB5575" w14:textId="77008E62" w:rsidR="00AC73FD" w:rsidRPr="00AC73FD" w:rsidRDefault="00AC73FD" w:rsidP="00AC73FD">
      <w:pPr>
        <w:jc w:val="center"/>
        <w:rPr>
          <w:rFonts w:ascii="Bell MT" w:hAnsi="Bell MT"/>
          <w:b/>
          <w:sz w:val="44"/>
          <w:szCs w:val="44"/>
        </w:rPr>
      </w:pPr>
      <w:r w:rsidRPr="00AC73FD">
        <w:rPr>
          <w:rFonts w:ascii="Bell MT" w:hAnsi="Bell MT"/>
          <w:b/>
          <w:sz w:val="44"/>
          <w:szCs w:val="44"/>
        </w:rPr>
        <w:t>Efficient simulation of destructible environments in video games</w:t>
      </w:r>
    </w:p>
    <w:p w14:paraId="4DEADD7C" w14:textId="3F249821" w:rsidR="00AC73FD" w:rsidRDefault="00AC73FD" w:rsidP="00AC73FD">
      <w:pPr>
        <w:jc w:val="center"/>
      </w:pPr>
    </w:p>
    <w:p w14:paraId="2C8888D8" w14:textId="0CF68A0F" w:rsidR="00FE4A36" w:rsidRDefault="00FE4A36" w:rsidP="00AC73FD">
      <w:pPr>
        <w:jc w:val="center"/>
      </w:pPr>
    </w:p>
    <w:p w14:paraId="691B0EC7" w14:textId="77777777" w:rsidR="00FE4A36" w:rsidRDefault="00FE4A36" w:rsidP="00AC73FD">
      <w:pPr>
        <w:jc w:val="center"/>
      </w:pPr>
    </w:p>
    <w:p w14:paraId="567A51D8" w14:textId="70CA59EC" w:rsidR="00AC73FD" w:rsidRPr="00AC73FD" w:rsidRDefault="00AC73FD" w:rsidP="00AC73FD">
      <w:pPr>
        <w:jc w:val="center"/>
        <w:rPr>
          <w:rFonts w:ascii="Bell MT" w:hAnsi="Bell MT"/>
          <w:sz w:val="24"/>
          <w:szCs w:val="24"/>
        </w:rPr>
      </w:pPr>
      <w:r w:rsidRPr="00AC73FD">
        <w:rPr>
          <w:rFonts w:ascii="Bell MT" w:hAnsi="Bell MT"/>
          <w:sz w:val="24"/>
          <w:szCs w:val="24"/>
        </w:rPr>
        <w:t xml:space="preserve">A project submitted in partial fulfilment of the award of the degree of </w:t>
      </w:r>
      <w:r w:rsidR="00D92DA7" w:rsidRPr="00AC73FD">
        <w:rPr>
          <w:rFonts w:ascii="Bell MT" w:hAnsi="Bell MT"/>
          <w:sz w:val="24"/>
          <w:szCs w:val="24"/>
        </w:rPr>
        <w:t>BSc (</w:t>
      </w:r>
      <w:r w:rsidRPr="00AC73FD">
        <w:rPr>
          <w:rFonts w:ascii="Bell MT" w:hAnsi="Bell MT"/>
          <w:sz w:val="24"/>
          <w:szCs w:val="24"/>
        </w:rPr>
        <w:t>Hons) Computer Games programming from Staffordshire University</w:t>
      </w:r>
    </w:p>
    <w:p w14:paraId="0F49BD9E" w14:textId="1AFC0EE6" w:rsidR="00AC73FD" w:rsidRDefault="00AC73FD" w:rsidP="00AC73FD">
      <w:pPr>
        <w:jc w:val="center"/>
      </w:pPr>
    </w:p>
    <w:p w14:paraId="1983064F" w14:textId="43FF530C" w:rsidR="00AC73FD" w:rsidRPr="00AC73FD" w:rsidRDefault="00AC73FD" w:rsidP="00AC73FD">
      <w:pPr>
        <w:jc w:val="center"/>
        <w:rPr>
          <w:rFonts w:ascii="Bell MT" w:hAnsi="Bell MT"/>
        </w:rPr>
      </w:pPr>
      <w:r w:rsidRPr="00AC73FD">
        <w:rPr>
          <w:rFonts w:ascii="Bell MT" w:hAnsi="Bell MT"/>
        </w:rPr>
        <w:t>Supervisor of the bachelor thesis: Bob Hobbs</w:t>
      </w:r>
    </w:p>
    <w:p w14:paraId="01EA2F82" w14:textId="77777777" w:rsidR="00AC73FD" w:rsidRDefault="00AC73FD" w:rsidP="00AC73FD">
      <w:pPr>
        <w:jc w:val="center"/>
      </w:pPr>
    </w:p>
    <w:p w14:paraId="57DB0495" w14:textId="5883D4FC" w:rsidR="00AC73FD" w:rsidRPr="00FE4A36" w:rsidRDefault="00AC73FD" w:rsidP="00AC73FD">
      <w:pPr>
        <w:jc w:val="center"/>
        <w:rPr>
          <w:rFonts w:ascii="Bell MT" w:hAnsi="Bell MT"/>
          <w:sz w:val="36"/>
          <w:szCs w:val="36"/>
        </w:rPr>
      </w:pPr>
      <w:r w:rsidRPr="00FE4A36">
        <w:rPr>
          <w:rFonts w:ascii="Bell MT" w:hAnsi="Bell MT"/>
          <w:sz w:val="36"/>
          <w:szCs w:val="36"/>
        </w:rPr>
        <w:t>May 2020</w:t>
      </w:r>
    </w:p>
    <w:p w14:paraId="57446FFC" w14:textId="77777777" w:rsidR="00AC73FD" w:rsidRDefault="00AC73FD" w:rsidP="00AC73FD">
      <w:pPr>
        <w:jc w:val="left"/>
      </w:pPr>
    </w:p>
    <w:p w14:paraId="0C7945A0" w14:textId="5D610EAF" w:rsidR="004A6283" w:rsidRDefault="00AC73FD" w:rsidP="00AC73FD">
      <w:pPr>
        <w:jc w:val="left"/>
      </w:pPr>
      <w:r>
        <w:br w:type="textWrapping" w:clear="all"/>
      </w:r>
    </w:p>
    <w:p w14:paraId="6F7D4390" w14:textId="3395CC0C" w:rsidR="00180F15" w:rsidRDefault="00180F15" w:rsidP="00AC73FD">
      <w:pPr>
        <w:jc w:val="left"/>
      </w:pPr>
    </w:p>
    <w:p w14:paraId="14C1AF05" w14:textId="6564114E" w:rsidR="00180F15" w:rsidRDefault="00180F15" w:rsidP="00AC73FD">
      <w:pPr>
        <w:jc w:val="left"/>
      </w:pPr>
    </w:p>
    <w:p w14:paraId="4AF8C9E8" w14:textId="7E7527E9" w:rsidR="00180F15" w:rsidRDefault="00180F15" w:rsidP="00AC73FD">
      <w:pPr>
        <w:jc w:val="left"/>
        <w:rPr>
          <w:del w:id="3" w:author="Christos-Emmanouil Anastasiou" w:date="2020-05-09T02:04:00Z"/>
        </w:rPr>
      </w:pPr>
    </w:p>
    <w:p w14:paraId="6F892129" w14:textId="7ACA041F" w:rsidR="00180F15" w:rsidRPr="00180F15" w:rsidRDefault="00180F15" w:rsidP="00180F15">
      <w:pPr>
        <w:rPr>
          <w:del w:id="4" w:author="Christos-Emmanouil Anastasiou" w:date="2020-05-09T02:03:00Z"/>
        </w:rPr>
      </w:pPr>
    </w:p>
    <w:p w14:paraId="330D1E8F" w14:textId="195A3330" w:rsidR="00180F15" w:rsidRPr="00180F15" w:rsidRDefault="00180F15" w:rsidP="00180F15">
      <w:pPr>
        <w:rPr>
          <w:del w:id="5" w:author="Christos-Emmanouil Anastasiou" w:date="2020-05-09T02:03:00Z"/>
        </w:rPr>
      </w:pPr>
    </w:p>
    <w:p w14:paraId="346A66BF" w14:textId="70F46A9A" w:rsidR="00180F15" w:rsidRPr="00180F15" w:rsidRDefault="00180F15" w:rsidP="00180F15">
      <w:pPr>
        <w:rPr>
          <w:del w:id="6" w:author="Christos-Emmanouil Anastasiou" w:date="2020-05-09T02:03:00Z"/>
        </w:rPr>
      </w:pPr>
    </w:p>
    <w:p w14:paraId="6BAA7F24" w14:textId="06DC892F" w:rsidR="00180F15" w:rsidRPr="00180F15" w:rsidRDefault="00180F15" w:rsidP="00180F15">
      <w:pPr>
        <w:rPr>
          <w:del w:id="7" w:author="Christos-Emmanouil Anastasiou" w:date="2020-05-09T02:03:00Z"/>
        </w:rPr>
      </w:pPr>
    </w:p>
    <w:p w14:paraId="5587825A" w14:textId="4AA08BF7" w:rsidR="00180F15" w:rsidRPr="00180F15" w:rsidRDefault="00180F15" w:rsidP="00180F15">
      <w:pPr>
        <w:rPr>
          <w:del w:id="8" w:author="Christos-Emmanouil Anastasiou" w:date="2020-05-09T02:03:00Z"/>
        </w:rPr>
      </w:pPr>
    </w:p>
    <w:p w14:paraId="0C265155" w14:textId="350AF21C" w:rsidR="00180F15" w:rsidRPr="00180F15" w:rsidRDefault="00180F15" w:rsidP="00180F15">
      <w:pPr>
        <w:rPr>
          <w:del w:id="9" w:author="Christos-Emmanouil Anastasiou" w:date="2020-05-09T02:03:00Z"/>
        </w:rPr>
      </w:pPr>
    </w:p>
    <w:p w14:paraId="7FF6F9E7" w14:textId="40DE1C09" w:rsidR="00180F15" w:rsidRPr="00180F15" w:rsidRDefault="00180F15" w:rsidP="00180F15">
      <w:pPr>
        <w:rPr>
          <w:del w:id="10" w:author="Christos-Emmanouil Anastasiou" w:date="2020-05-09T02:03:00Z"/>
        </w:rPr>
      </w:pPr>
    </w:p>
    <w:p w14:paraId="23E66EB2" w14:textId="5A316BF1" w:rsidR="00180F15" w:rsidRPr="00180F15" w:rsidRDefault="00180F15" w:rsidP="00180F15">
      <w:pPr>
        <w:rPr>
          <w:del w:id="11" w:author="Christos-Emmanouil Anastasiou" w:date="2020-05-09T02:03:00Z"/>
        </w:rPr>
      </w:pPr>
    </w:p>
    <w:p w14:paraId="3506EF1E" w14:textId="66102152" w:rsidR="00180F15" w:rsidRPr="00180F15" w:rsidRDefault="00180F15" w:rsidP="00180F15">
      <w:pPr>
        <w:rPr>
          <w:del w:id="12" w:author="Christos-Emmanouil Anastasiou" w:date="2020-05-09T02:03:00Z"/>
        </w:rPr>
      </w:pPr>
    </w:p>
    <w:p w14:paraId="13DB3550" w14:textId="5B98EE77" w:rsidR="00180F15" w:rsidRPr="00180F15" w:rsidRDefault="00180F15" w:rsidP="00180F15">
      <w:pPr>
        <w:rPr>
          <w:del w:id="13" w:author="Christos-Emmanouil Anastasiou" w:date="2020-05-09T02:03:00Z"/>
        </w:rPr>
      </w:pPr>
    </w:p>
    <w:p w14:paraId="1501321C" w14:textId="69EC1EB5" w:rsidR="00180F15" w:rsidRPr="00180F15" w:rsidRDefault="00180F15" w:rsidP="00180F15">
      <w:pPr>
        <w:rPr>
          <w:del w:id="14" w:author="Christos-Emmanouil Anastasiou" w:date="2020-05-09T02:03:00Z"/>
        </w:rPr>
      </w:pPr>
    </w:p>
    <w:p w14:paraId="2262EAFC" w14:textId="47DD883C" w:rsidR="00180F15" w:rsidRPr="00180F15" w:rsidRDefault="00180F15" w:rsidP="00180F15">
      <w:pPr>
        <w:rPr>
          <w:del w:id="15" w:author="Christos-Emmanouil Anastasiou" w:date="2020-05-09T02:03:00Z"/>
        </w:rPr>
      </w:pPr>
    </w:p>
    <w:p w14:paraId="18C0329A" w14:textId="2061F864" w:rsidR="00180F15" w:rsidRPr="00180F15" w:rsidRDefault="00180F15" w:rsidP="00180F15">
      <w:pPr>
        <w:rPr>
          <w:del w:id="16" w:author="Christos-Emmanouil Anastasiou" w:date="2020-05-09T02:03:00Z"/>
        </w:rPr>
      </w:pPr>
    </w:p>
    <w:p w14:paraId="6982E1E0" w14:textId="5D204E80" w:rsidR="00180F15" w:rsidRPr="00180F15" w:rsidRDefault="00180F15" w:rsidP="00180F15">
      <w:pPr>
        <w:rPr>
          <w:del w:id="17" w:author="Christos-Emmanouil Anastasiou" w:date="2020-05-09T02:03:00Z"/>
        </w:rPr>
      </w:pPr>
    </w:p>
    <w:p w14:paraId="3B707591" w14:textId="645B192F" w:rsidR="00180F15" w:rsidRPr="00180F15" w:rsidRDefault="00180F15" w:rsidP="00180F15">
      <w:pPr>
        <w:rPr>
          <w:del w:id="18" w:author="Christos-Emmanouil Anastasiou" w:date="2020-05-09T02:03:00Z"/>
        </w:rPr>
      </w:pPr>
    </w:p>
    <w:p w14:paraId="15E2144A" w14:textId="1D312A29" w:rsidR="00180F15" w:rsidRPr="00180F15" w:rsidRDefault="00180F15" w:rsidP="00180F15">
      <w:pPr>
        <w:rPr>
          <w:del w:id="19" w:author="Christos-Emmanouil Anastasiou" w:date="2020-05-09T02:03:00Z"/>
        </w:rPr>
      </w:pPr>
    </w:p>
    <w:p w14:paraId="022B211E" w14:textId="4BA2348B" w:rsidR="00180F15" w:rsidRPr="00180F15" w:rsidRDefault="00180F15" w:rsidP="00180F15">
      <w:pPr>
        <w:rPr>
          <w:del w:id="20" w:author="Christos-Emmanouil Anastasiou" w:date="2020-05-09T02:03:00Z"/>
        </w:rPr>
      </w:pPr>
    </w:p>
    <w:p w14:paraId="28C69EA1" w14:textId="66C040B5" w:rsidR="00180F15" w:rsidRPr="00180F15" w:rsidRDefault="00180F15" w:rsidP="00180F15">
      <w:pPr>
        <w:rPr>
          <w:del w:id="21" w:author="Christos-Emmanouil Anastasiou" w:date="2020-05-09T02:03:00Z"/>
        </w:rPr>
      </w:pPr>
    </w:p>
    <w:p w14:paraId="787F3EC3" w14:textId="4497A4F8" w:rsidR="00180F15" w:rsidRPr="00180F15" w:rsidRDefault="00180F15" w:rsidP="00180F15">
      <w:pPr>
        <w:rPr>
          <w:del w:id="22" w:author="Christos-Emmanouil Anastasiou" w:date="2020-05-09T02:03:00Z"/>
        </w:rPr>
      </w:pPr>
    </w:p>
    <w:p w14:paraId="08A087C1" w14:textId="1184996F" w:rsidR="00180F15" w:rsidRPr="00180F15" w:rsidRDefault="00180F15" w:rsidP="00180F15">
      <w:pPr>
        <w:rPr>
          <w:del w:id="23" w:author="Christos-Emmanouil Anastasiou" w:date="2020-05-09T02:03:00Z"/>
        </w:rPr>
      </w:pPr>
    </w:p>
    <w:p w14:paraId="26FEF225" w14:textId="1D9C3F79" w:rsidR="00180F15" w:rsidRPr="00180F15" w:rsidRDefault="00180F15" w:rsidP="00180F15">
      <w:pPr>
        <w:rPr>
          <w:del w:id="24" w:author="Christos-Emmanouil Anastasiou" w:date="2020-05-09T02:03:00Z"/>
        </w:rPr>
      </w:pPr>
    </w:p>
    <w:p w14:paraId="0E3BCA1F" w14:textId="320A1C26" w:rsidR="00180F15" w:rsidRDefault="00180F15" w:rsidP="00180F15">
      <w:pPr>
        <w:rPr>
          <w:del w:id="25" w:author="Christos-Emmanouil Anastasiou" w:date="2020-05-09T02:03:00Z"/>
        </w:rPr>
      </w:pPr>
    </w:p>
    <w:p w14:paraId="089CED3A" w14:textId="48E6B04D" w:rsidR="00180F15" w:rsidRDefault="00180F15" w:rsidP="00180F15">
      <w:pPr>
        <w:rPr>
          <w:del w:id="26" w:author="Christos-Emmanouil Anastasiou" w:date="2020-05-09T02:03:00Z"/>
        </w:rPr>
      </w:pPr>
    </w:p>
    <w:p w14:paraId="0FF11568" w14:textId="57F005F3" w:rsidR="00180F15" w:rsidRDefault="00180F15">
      <w:pPr>
        <w:rPr>
          <w:del w:id="27" w:author="Christos-Emmanouil Anastasiou" w:date="2020-05-09T02:03:00Z"/>
          <w:rFonts w:ascii="Bell MT" w:hAnsi="Bell MT"/>
        </w:rPr>
        <w:pPrChange w:id="28" w:author="Christos-Emmanouil Anastasiou" w:date="2020-05-09T09:21:00Z">
          <w:pPr>
            <w:ind w:firstLine="720"/>
          </w:pPr>
        </w:pPrChange>
      </w:pPr>
      <w:commentRangeStart w:id="29"/>
      <w:del w:id="30" w:author="Christos-Emmanouil Anastasiou" w:date="2020-05-09T02:03:00Z">
        <w:r>
          <w:rPr>
            <w:rFonts w:ascii="Bell MT" w:hAnsi="Bell MT"/>
          </w:rPr>
          <w:delText>Declaration of caring out this bachelor thesis independently…</w:delText>
        </w:r>
      </w:del>
    </w:p>
    <w:p w14:paraId="18972C41" w14:textId="11A196E3" w:rsidR="00180F15" w:rsidRDefault="00180F15">
      <w:pPr>
        <w:rPr>
          <w:del w:id="31" w:author="Christos-Emmanouil Anastasiou" w:date="2020-05-09T02:03:00Z"/>
          <w:rFonts w:ascii="Bell MT" w:hAnsi="Bell MT"/>
        </w:rPr>
        <w:pPrChange w:id="32" w:author="Christos-Emmanouil Anastasiou" w:date="2020-05-09T09:21:00Z">
          <w:pPr>
            <w:ind w:firstLine="720"/>
          </w:pPr>
        </w:pPrChange>
      </w:pPr>
      <w:del w:id="33" w:author="Christos-Emmanouil Anastasiou" w:date="2020-05-09T02:03:00Z">
        <w:r>
          <w:rPr>
            <w:rFonts w:ascii="Bell MT" w:hAnsi="Bell MT"/>
          </w:rPr>
          <w:delText>Understanding that is being protected under the Copyright</w:delText>
        </w:r>
        <w:r w:rsidR="001C43C4">
          <w:rPr>
            <w:rFonts w:ascii="Bell MT" w:hAnsi="Bell MT"/>
          </w:rPr>
          <w:delText>s</w:delText>
        </w:r>
        <w:r>
          <w:rPr>
            <w:rFonts w:ascii="Bell MT" w:hAnsi="Bell MT"/>
          </w:rPr>
          <w:delText xml:space="preserve"> act…</w:delText>
        </w:r>
      </w:del>
    </w:p>
    <w:p w14:paraId="015D4DA1" w14:textId="7F2631BE" w:rsidR="00180F15" w:rsidRDefault="00180F15">
      <w:pPr>
        <w:rPr>
          <w:del w:id="34" w:author="Christos-Emmanouil Anastasiou" w:date="2020-05-09T02:03:00Z"/>
          <w:rFonts w:ascii="Bell MT" w:hAnsi="Bell MT"/>
        </w:rPr>
        <w:pPrChange w:id="35" w:author="Christos-Emmanouil Anastasiou" w:date="2020-05-09T09:21:00Z">
          <w:pPr>
            <w:ind w:firstLine="720"/>
          </w:pPr>
        </w:pPrChange>
      </w:pPr>
    </w:p>
    <w:p w14:paraId="565DCD22" w14:textId="063AE672" w:rsidR="00180F15" w:rsidRDefault="00180F15">
      <w:pPr>
        <w:rPr>
          <w:del w:id="36" w:author="Christos-Emmanouil Anastasiou" w:date="2020-05-09T02:03:00Z"/>
          <w:rFonts w:ascii="Bell MT" w:hAnsi="Bell MT"/>
        </w:rPr>
        <w:pPrChange w:id="37" w:author="Christos-Emmanouil Anastasiou" w:date="2020-05-09T09:21:00Z">
          <w:pPr>
            <w:ind w:firstLine="720"/>
          </w:pPr>
        </w:pPrChange>
      </w:pPr>
      <w:del w:id="38" w:author="Christos-Emmanouil Anastasiou" w:date="2020-05-09T02:03:00Z">
        <w:r>
          <w:rPr>
            <w:rFonts w:ascii="Bell MT" w:hAnsi="Bell MT"/>
          </w:rPr>
          <w:delText>Date and Signature</w:delText>
        </w:r>
        <w:commentRangeEnd w:id="29"/>
        <w:r w:rsidR="008D4D1D">
          <w:rPr>
            <w:rStyle w:val="CommentReference"/>
          </w:rPr>
          <w:commentReference w:id="29"/>
        </w:r>
      </w:del>
    </w:p>
    <w:p w14:paraId="38A14F00" w14:textId="1CA748A8" w:rsidR="00180F15" w:rsidRDefault="00180F15">
      <w:pPr>
        <w:rPr>
          <w:del w:id="39" w:author="Christos-Emmanouil Anastasiou" w:date="2020-05-09T02:03:00Z"/>
          <w:rFonts w:ascii="Bell MT" w:hAnsi="Bell MT"/>
        </w:rPr>
        <w:pPrChange w:id="40" w:author="Christos-Emmanouil Anastasiou" w:date="2020-05-09T09:21:00Z">
          <w:pPr>
            <w:ind w:firstLine="720"/>
          </w:pPr>
        </w:pPrChange>
      </w:pPr>
    </w:p>
    <w:p w14:paraId="520E538F" w14:textId="589B1312" w:rsidR="00180F15" w:rsidRDefault="00180F15">
      <w:pPr>
        <w:rPr>
          <w:del w:id="41" w:author="Christos-Emmanouil Anastasiou" w:date="2020-05-09T02:03:00Z"/>
          <w:rFonts w:ascii="Bell MT" w:hAnsi="Bell MT"/>
        </w:rPr>
        <w:pPrChange w:id="42" w:author="Christos-Emmanouil Anastasiou" w:date="2020-05-09T09:21:00Z">
          <w:pPr>
            <w:ind w:firstLine="720"/>
          </w:pPr>
        </w:pPrChange>
      </w:pPr>
    </w:p>
    <w:p w14:paraId="7AC60C04" w14:textId="503782AA" w:rsidR="00180F15" w:rsidRDefault="00180F15">
      <w:pPr>
        <w:rPr>
          <w:del w:id="43" w:author="Christos-Emmanouil Anastasiou" w:date="2020-05-09T02:03:00Z"/>
          <w:rFonts w:ascii="Bell MT" w:hAnsi="Bell MT"/>
        </w:rPr>
        <w:pPrChange w:id="44" w:author="Christos-Emmanouil Anastasiou" w:date="2020-05-09T09:21:00Z">
          <w:pPr>
            <w:ind w:firstLine="720"/>
          </w:pPr>
        </w:pPrChange>
      </w:pPr>
    </w:p>
    <w:p w14:paraId="5D374411" w14:textId="7C9C8786" w:rsidR="00AE320C" w:rsidRDefault="00AE320C">
      <w:pPr>
        <w:rPr>
          <w:del w:id="45" w:author="Christos-Emmanouil Anastasiou" w:date="2020-05-09T02:03:00Z"/>
          <w:rFonts w:ascii="Bell MT" w:hAnsi="Bell MT"/>
        </w:rPr>
        <w:pPrChange w:id="46" w:author="Christos-Emmanouil Anastasiou" w:date="2020-05-09T09:21:00Z">
          <w:pPr>
            <w:ind w:firstLine="720"/>
          </w:pPr>
        </w:pPrChange>
      </w:pPr>
    </w:p>
    <w:p w14:paraId="767B0DEB" w14:textId="1C0822BB" w:rsidR="00AE320C" w:rsidRDefault="00AE320C">
      <w:pPr>
        <w:rPr>
          <w:del w:id="47" w:author="Christos-Emmanouil Anastasiou" w:date="2020-05-09T02:03:00Z"/>
          <w:rFonts w:ascii="Bell MT" w:hAnsi="Bell MT"/>
        </w:rPr>
        <w:pPrChange w:id="48" w:author="Christos-Emmanouil Anastasiou" w:date="2020-05-09T09:21:00Z">
          <w:pPr>
            <w:ind w:firstLine="720"/>
          </w:pPr>
        </w:pPrChange>
      </w:pPr>
    </w:p>
    <w:p w14:paraId="5212B89A" w14:textId="3340BCCB" w:rsidR="00180F15" w:rsidRDefault="00180F15">
      <w:pPr>
        <w:rPr>
          <w:rFonts w:ascii="Bell MT" w:hAnsi="Bell MT"/>
        </w:rPr>
        <w:pPrChange w:id="49" w:author="Christos-Emmanouil Anastasiou" w:date="2020-05-09T09:21:00Z">
          <w:pPr>
            <w:ind w:firstLine="720"/>
          </w:pPr>
        </w:pPrChange>
      </w:pPr>
    </w:p>
    <w:p w14:paraId="55979136" w14:textId="619CECFC" w:rsidR="00180F15" w:rsidRDefault="00180F15" w:rsidP="00180F15">
      <w:pPr>
        <w:ind w:firstLine="720"/>
        <w:rPr>
          <w:rFonts w:ascii="Bell MT" w:hAnsi="Bell MT"/>
        </w:rPr>
      </w:pPr>
      <w:r>
        <w:rPr>
          <w:rFonts w:ascii="Bell MT" w:hAnsi="Bell MT"/>
        </w:rPr>
        <w:lastRenderedPageBreak/>
        <w:t>Title: Efficient Simulation of destructible environments in video games</w:t>
      </w:r>
    </w:p>
    <w:p w14:paraId="5C3C6898" w14:textId="7FED6BDA" w:rsidR="00180F15" w:rsidRDefault="00180F15" w:rsidP="00180F15">
      <w:pPr>
        <w:ind w:firstLine="720"/>
        <w:rPr>
          <w:rFonts w:ascii="Bell MT" w:hAnsi="Bell MT"/>
        </w:rPr>
      </w:pPr>
      <w:r>
        <w:rPr>
          <w:rFonts w:ascii="Bell MT" w:hAnsi="Bell MT"/>
        </w:rPr>
        <w:t>Author: Christos – Emmanouil Anastasiou</w:t>
      </w:r>
    </w:p>
    <w:p w14:paraId="524F7D96" w14:textId="1834B220" w:rsidR="00180F15" w:rsidRDefault="00180F15" w:rsidP="00180F15">
      <w:pPr>
        <w:ind w:firstLine="720"/>
        <w:rPr>
          <w:rFonts w:ascii="Bell MT" w:hAnsi="Bell MT"/>
        </w:rPr>
      </w:pPr>
      <w:r>
        <w:rPr>
          <w:rFonts w:ascii="Bell MT" w:hAnsi="Bell MT"/>
        </w:rPr>
        <w:t>Supervisor: Bob Hobbs</w:t>
      </w:r>
    </w:p>
    <w:p w14:paraId="38A23D08" w14:textId="430C39B7" w:rsidR="00180F15" w:rsidRDefault="00180F15" w:rsidP="00180F15">
      <w:pPr>
        <w:ind w:firstLine="720"/>
        <w:rPr>
          <w:rFonts w:ascii="Bell MT" w:hAnsi="Bell MT"/>
        </w:rPr>
      </w:pPr>
    </w:p>
    <w:p w14:paraId="470F0B34" w14:textId="790E7D08" w:rsidR="00180F15" w:rsidRPr="00A2441D" w:rsidRDefault="00180F15" w:rsidP="00180F15">
      <w:pPr>
        <w:ind w:firstLine="720"/>
        <w:rPr>
          <w:rPrChange w:id="50" w:author="Tassos Anastasiou" w:date="2020-04-21T16:01:00Z">
            <w:rPr>
              <w:rFonts w:ascii="Bell MT" w:hAnsi="Bell MT"/>
            </w:rPr>
          </w:rPrChange>
        </w:rPr>
      </w:pPr>
      <w:r>
        <w:rPr>
          <w:rFonts w:ascii="Bell MT" w:hAnsi="Bell MT"/>
        </w:rPr>
        <w:t xml:space="preserve">Abstract: </w:t>
      </w:r>
      <w:commentRangeStart w:id="51"/>
      <w:del w:id="52" w:author="Tassos Anastasiou" w:date="2020-04-21T15:56:00Z">
        <w:r w:rsidDel="00054A86">
          <w:rPr>
            <w:rFonts w:ascii="Bell MT" w:hAnsi="Bell MT"/>
          </w:rPr>
          <w:delText>Summary of what the thesis covers…</w:delText>
        </w:r>
      </w:del>
      <w:ins w:id="53" w:author="Tassos Anastasiou" w:date="2020-04-21T15:56:00Z">
        <w:r w:rsidR="00054A86">
          <w:rPr>
            <w:rFonts w:ascii="Bell MT" w:hAnsi="Bell MT"/>
          </w:rPr>
          <w:t xml:space="preserve">Investigation of </w:t>
        </w:r>
      </w:ins>
      <w:ins w:id="54" w:author="Tassos Anastasiou" w:date="2020-04-21T16:01:00Z">
        <w:r w:rsidR="002F591F">
          <w:rPr>
            <w:rFonts w:ascii="Bell MT" w:hAnsi="Bell MT"/>
          </w:rPr>
          <w:t>currently popular</w:t>
        </w:r>
      </w:ins>
      <w:ins w:id="55" w:author="Tassos Anastasiou" w:date="2020-04-21T15:57:00Z">
        <w:r w:rsidR="00054A86">
          <w:rPr>
            <w:rFonts w:ascii="Bell MT" w:hAnsi="Bell MT"/>
          </w:rPr>
          <w:t xml:space="preserve"> methods for implementing destructible environments in a computer </w:t>
        </w:r>
        <w:del w:id="56" w:author="Christos-Emmanouil Anastasiou" w:date="2020-05-09T01:25:00Z">
          <w:r w:rsidR="00054A86">
            <w:rPr>
              <w:rFonts w:ascii="Bell MT" w:hAnsi="Bell MT"/>
            </w:rPr>
            <w:delText xml:space="preserve">game, </w:delText>
          </w:r>
        </w:del>
      </w:ins>
      <w:ins w:id="57" w:author="Tassos Anastasiou" w:date="2020-04-21T16:03:00Z">
        <w:del w:id="58" w:author="Christos-Emmanouil Anastasiou" w:date="2020-05-09T01:25:00Z">
          <w:r w:rsidR="000D75A7">
            <w:rPr>
              <w:rFonts w:ascii="Bell MT" w:hAnsi="Bell MT"/>
            </w:rPr>
            <w:delText>and</w:delText>
          </w:r>
        </w:del>
      </w:ins>
      <w:ins w:id="59" w:author="Christos-Emmanouil Anastasiou" w:date="2020-05-09T01:25:00Z">
        <w:r w:rsidR="00A736EB">
          <w:rPr>
            <w:rFonts w:ascii="Bell MT" w:hAnsi="Bell MT"/>
          </w:rPr>
          <w:t>game and</w:t>
        </w:r>
      </w:ins>
      <w:ins w:id="60" w:author="Tassos Anastasiou" w:date="2020-04-21T16:03:00Z">
        <w:r w:rsidR="000D75A7">
          <w:rPr>
            <w:rFonts w:ascii="Bell MT" w:hAnsi="Bell MT"/>
          </w:rPr>
          <w:t xml:space="preserve"> testing the performance of one of the methods.</w:t>
        </w:r>
      </w:ins>
      <w:commentRangeEnd w:id="51"/>
      <w:ins w:id="61" w:author="Tassos Anastasiou" w:date="2020-04-21T16:04:00Z">
        <w:r w:rsidR="00A2527F">
          <w:rPr>
            <w:rStyle w:val="CommentReference"/>
          </w:rPr>
          <w:commentReference w:id="51"/>
        </w:r>
      </w:ins>
      <w:ins w:id="62" w:author="Christos-Emmanouil Anastasiou" w:date="2020-05-09T01:24:00Z">
        <w:r w:rsidR="00240308">
          <w:rPr>
            <w:rFonts w:ascii="Bell MT" w:hAnsi="Bell MT"/>
          </w:rPr>
          <w:t xml:space="preserve"> </w:t>
        </w:r>
      </w:ins>
      <w:ins w:id="63" w:author="Christos-Emmanouil Anastasiou" w:date="2020-05-09T01:29:00Z">
        <w:r w:rsidR="00BF5445">
          <w:rPr>
            <w:rFonts w:ascii="Bell MT" w:hAnsi="Bell MT"/>
          </w:rPr>
          <w:t xml:space="preserve">The method chosen involves the </w:t>
        </w:r>
      </w:ins>
      <w:ins w:id="64" w:author="Christos-Emmanouil Anastasiou" w:date="2020-05-09T02:02:00Z">
        <w:r w:rsidR="005215B2">
          <w:rPr>
            <w:rFonts w:ascii="Bell MT" w:hAnsi="Bell MT"/>
          </w:rPr>
          <w:t>qualities</w:t>
        </w:r>
      </w:ins>
      <w:ins w:id="65" w:author="Christos-Emmanouil Anastasiou" w:date="2020-05-09T01:29:00Z">
        <w:r w:rsidR="00BF5445">
          <w:rPr>
            <w:rFonts w:ascii="Bell MT" w:hAnsi="Bell MT"/>
          </w:rPr>
          <w:t xml:space="preserve"> of voxels and how their volumetric nature can be used to </w:t>
        </w:r>
      </w:ins>
      <w:ins w:id="66" w:author="Christos-Emmanouil Anastasiou" w:date="2020-05-09T01:30:00Z">
        <w:r w:rsidR="00BF5445">
          <w:rPr>
            <w:rFonts w:ascii="Bell MT" w:hAnsi="Bell MT"/>
          </w:rPr>
          <w:t xml:space="preserve">generate </w:t>
        </w:r>
      </w:ins>
      <w:ins w:id="67" w:author="Christos-Emmanouil Anastasiou" w:date="2020-05-09T02:02:00Z">
        <w:r w:rsidR="00CD27D5">
          <w:rPr>
            <w:rFonts w:ascii="Bell MT" w:hAnsi="Bell MT"/>
          </w:rPr>
          <w:t>destructible environments.</w:t>
        </w:r>
      </w:ins>
    </w:p>
    <w:p w14:paraId="53669A98" w14:textId="598993A1" w:rsidR="00180F15" w:rsidRDefault="00180F15" w:rsidP="00180F15">
      <w:pPr>
        <w:ind w:firstLine="720"/>
        <w:rPr>
          <w:rFonts w:ascii="Bell MT" w:hAnsi="Bell MT"/>
        </w:rPr>
      </w:pPr>
      <w:commentRangeStart w:id="68"/>
      <w:r>
        <w:rPr>
          <w:rFonts w:ascii="Bell MT" w:hAnsi="Bell MT"/>
        </w:rPr>
        <w:t>Keywords</w:t>
      </w:r>
      <w:commentRangeEnd w:id="68"/>
      <w:r w:rsidR="00A2527F">
        <w:rPr>
          <w:rStyle w:val="CommentReference"/>
        </w:rPr>
        <w:commentReference w:id="68"/>
      </w:r>
      <w:r>
        <w:rPr>
          <w:rFonts w:ascii="Bell MT" w:hAnsi="Bell MT"/>
        </w:rPr>
        <w:t xml:space="preserve">: </w:t>
      </w:r>
      <w:ins w:id="69" w:author="Tassos Anastasiou" w:date="2020-04-21T15:54:00Z">
        <w:del w:id="70" w:author="Christos-Emmanouil Anastasiou" w:date="2020-05-09T01:31:00Z">
          <w:r w:rsidR="008D4D1D" w:rsidDel="00A52AC7">
            <w:rPr>
              <w:rFonts w:ascii="Bell MT" w:hAnsi="Bell MT"/>
            </w:rPr>
            <w:delText>Games development</w:delText>
          </w:r>
        </w:del>
      </w:ins>
      <w:ins w:id="71" w:author="Christos-Emmanouil Anastasiou" w:date="2020-05-09T01:31:00Z">
        <w:r w:rsidR="00D71457">
          <w:rPr>
            <w:rFonts w:ascii="Bell MT" w:hAnsi="Bell MT"/>
          </w:rPr>
          <w:t xml:space="preserve">voxel game </w:t>
        </w:r>
      </w:ins>
      <w:ins w:id="72" w:author="Tassos Anastasiou" w:date="2020-04-21T15:54:00Z">
        <w:del w:id="73" w:author="Christos-Emmanouil Anastasiou" w:date="2020-05-09T01:35:00Z">
          <w:r w:rsidR="008D4D1D" w:rsidDel="00351DF9">
            <w:rPr>
              <w:rFonts w:ascii="Bell MT" w:hAnsi="Bell MT"/>
            </w:rPr>
            <w:delText xml:space="preserve">, </w:delText>
          </w:r>
        </w:del>
      </w:ins>
      <w:ins w:id="74" w:author="Christos-Emmanouil Anastasiou" w:date="2020-05-09T01:35:00Z">
        <w:r w:rsidR="00351DF9">
          <w:rPr>
            <w:rFonts w:ascii="Bell MT" w:hAnsi="Bell MT"/>
          </w:rPr>
          <w:t>engine,</w:t>
        </w:r>
      </w:ins>
      <w:ins w:id="75" w:author="Christos-Emmanouil Anastasiou" w:date="2020-05-09T01:32:00Z">
        <w:r w:rsidR="00EE1788">
          <w:rPr>
            <w:rFonts w:ascii="Bell MT" w:hAnsi="Bell MT"/>
          </w:rPr>
          <w:t xml:space="preserve"> </w:t>
        </w:r>
      </w:ins>
      <w:ins w:id="76" w:author="Tassos Anastasiou" w:date="2020-04-21T15:54:00Z">
        <w:del w:id="77" w:author="Christos-Emmanouil Anastasiou" w:date="2020-05-09T01:32:00Z">
          <w:r w:rsidR="008D4D1D" w:rsidDel="00EE1788">
            <w:rPr>
              <w:rFonts w:ascii="Bell MT" w:hAnsi="Bell MT"/>
            </w:rPr>
            <w:delText>destructible</w:delText>
          </w:r>
        </w:del>
      </w:ins>
      <w:ins w:id="78" w:author="Christos-Emmanouil Anastasiou" w:date="2020-05-09T01:32:00Z">
        <w:r w:rsidR="00EE1788">
          <w:rPr>
            <w:rFonts w:ascii="Bell MT" w:hAnsi="Bell MT"/>
          </w:rPr>
          <w:t>destroyable</w:t>
        </w:r>
      </w:ins>
      <w:ins w:id="79" w:author="Tassos Anastasiou" w:date="2020-04-21T15:54:00Z">
        <w:r w:rsidR="008D4D1D">
          <w:rPr>
            <w:rFonts w:ascii="Bell MT" w:hAnsi="Bell MT"/>
          </w:rPr>
          <w:t xml:space="preserve"> environments</w:t>
        </w:r>
      </w:ins>
      <w:ins w:id="80" w:author="Christos-Emmanouil Anastasiou" w:date="2020-05-09T01:32:00Z">
        <w:r w:rsidR="00ED422C">
          <w:rPr>
            <w:rFonts w:ascii="Bell MT" w:hAnsi="Bell MT"/>
          </w:rPr>
          <w:t xml:space="preserve">, </w:t>
        </w:r>
        <w:r w:rsidR="00EE1788">
          <w:rPr>
            <w:rFonts w:ascii="Bell MT" w:hAnsi="Bell MT"/>
          </w:rPr>
          <w:t xml:space="preserve">destructibility, </w:t>
        </w:r>
      </w:ins>
      <w:ins w:id="81" w:author="Christos-Emmanouil Anastasiou" w:date="2020-05-09T01:33:00Z">
        <w:r w:rsidR="00B11CD8">
          <w:rPr>
            <w:rFonts w:ascii="Bell MT" w:hAnsi="Bell MT"/>
          </w:rPr>
          <w:t>geometry preparation, runtime destruction</w:t>
        </w:r>
      </w:ins>
      <w:ins w:id="82" w:author="Tassos Anastasiou" w:date="2020-04-21T15:54:00Z">
        <w:r w:rsidR="008D4D1D">
          <w:rPr>
            <w:rFonts w:ascii="Bell MT" w:hAnsi="Bell MT"/>
          </w:rPr>
          <w:t>.</w:t>
        </w:r>
      </w:ins>
    </w:p>
    <w:p w14:paraId="24EB54C7" w14:textId="73202AE2" w:rsidR="00180F15" w:rsidRDefault="00180F15" w:rsidP="00180F15">
      <w:pPr>
        <w:ind w:firstLine="720"/>
        <w:rPr>
          <w:rFonts w:ascii="Bell MT" w:hAnsi="Bell MT"/>
        </w:rPr>
      </w:pPr>
    </w:p>
    <w:p w14:paraId="341A2314" w14:textId="69C07D38" w:rsidR="00180F15" w:rsidRDefault="00180F15" w:rsidP="00180F15">
      <w:pPr>
        <w:ind w:firstLine="720"/>
        <w:rPr>
          <w:rFonts w:ascii="Bell MT" w:hAnsi="Bell MT"/>
        </w:rPr>
      </w:pPr>
    </w:p>
    <w:p w14:paraId="1890CE13" w14:textId="063E64A1" w:rsidR="00180F15" w:rsidRDefault="00180F15" w:rsidP="00180F15">
      <w:pPr>
        <w:ind w:firstLine="720"/>
        <w:rPr>
          <w:rFonts w:ascii="Bell MT" w:hAnsi="Bell MT"/>
        </w:rPr>
      </w:pPr>
    </w:p>
    <w:p w14:paraId="22A73108" w14:textId="0310D0C2" w:rsidR="00180F15" w:rsidRDefault="00180F15" w:rsidP="00180F15">
      <w:pPr>
        <w:ind w:firstLine="720"/>
        <w:rPr>
          <w:rFonts w:ascii="Bell MT" w:hAnsi="Bell MT"/>
        </w:rPr>
      </w:pPr>
    </w:p>
    <w:p w14:paraId="37255594" w14:textId="2E50E3F6" w:rsidR="00180F15" w:rsidRDefault="00180F15" w:rsidP="00180F15">
      <w:pPr>
        <w:ind w:firstLine="720"/>
        <w:rPr>
          <w:rFonts w:ascii="Bell MT" w:hAnsi="Bell MT"/>
        </w:rPr>
      </w:pPr>
    </w:p>
    <w:p w14:paraId="70463300" w14:textId="501F70A6" w:rsidR="00180F15" w:rsidRDefault="00180F15" w:rsidP="00180F15">
      <w:pPr>
        <w:ind w:firstLine="720"/>
        <w:rPr>
          <w:rFonts w:ascii="Bell MT" w:hAnsi="Bell MT"/>
        </w:rPr>
      </w:pPr>
    </w:p>
    <w:p w14:paraId="61316EA3" w14:textId="406E575B" w:rsidR="00180F15" w:rsidRDefault="00180F15" w:rsidP="00180F15">
      <w:pPr>
        <w:ind w:firstLine="720"/>
        <w:rPr>
          <w:rFonts w:ascii="Bell MT" w:hAnsi="Bell MT"/>
        </w:rPr>
      </w:pPr>
    </w:p>
    <w:p w14:paraId="641A065D" w14:textId="5573027D" w:rsidR="00180F15" w:rsidRDefault="00180F15" w:rsidP="00180F15">
      <w:pPr>
        <w:ind w:firstLine="720"/>
        <w:rPr>
          <w:rFonts w:ascii="Bell MT" w:hAnsi="Bell MT"/>
        </w:rPr>
      </w:pPr>
    </w:p>
    <w:p w14:paraId="3833540C" w14:textId="242C13A6" w:rsidR="00180F15" w:rsidRDefault="00180F15" w:rsidP="00180F15">
      <w:pPr>
        <w:ind w:firstLine="720"/>
        <w:rPr>
          <w:rFonts w:ascii="Bell MT" w:hAnsi="Bell MT"/>
        </w:rPr>
      </w:pPr>
    </w:p>
    <w:p w14:paraId="49FA7F20" w14:textId="29EBD4D4" w:rsidR="00180F15" w:rsidRDefault="00180F15" w:rsidP="00180F15">
      <w:pPr>
        <w:ind w:firstLine="720"/>
        <w:rPr>
          <w:rFonts w:ascii="Bell MT" w:hAnsi="Bell MT"/>
        </w:rPr>
      </w:pPr>
    </w:p>
    <w:p w14:paraId="57509990" w14:textId="4A200D44" w:rsidR="00180F15" w:rsidRDefault="00180F15" w:rsidP="00180F15">
      <w:pPr>
        <w:ind w:firstLine="720"/>
        <w:rPr>
          <w:rFonts w:ascii="Bell MT" w:hAnsi="Bell MT"/>
        </w:rPr>
      </w:pPr>
    </w:p>
    <w:p w14:paraId="4AA9CF61" w14:textId="6F85A8BB" w:rsidR="00180F15" w:rsidRDefault="00180F15" w:rsidP="00180F15">
      <w:pPr>
        <w:ind w:firstLine="720"/>
        <w:rPr>
          <w:rFonts w:ascii="Bell MT" w:hAnsi="Bell MT"/>
        </w:rPr>
      </w:pPr>
    </w:p>
    <w:p w14:paraId="75A70EBB" w14:textId="24ED256E" w:rsidR="00180F15" w:rsidRDefault="00180F15" w:rsidP="00180F15">
      <w:pPr>
        <w:ind w:firstLine="720"/>
        <w:rPr>
          <w:rFonts w:ascii="Bell MT" w:hAnsi="Bell MT"/>
        </w:rPr>
      </w:pPr>
    </w:p>
    <w:p w14:paraId="38C1AC6D" w14:textId="7900A5AA" w:rsidR="00180F15" w:rsidRDefault="00180F15" w:rsidP="00180F15">
      <w:pPr>
        <w:ind w:firstLine="720"/>
        <w:rPr>
          <w:rFonts w:ascii="Bell MT" w:hAnsi="Bell MT"/>
        </w:rPr>
      </w:pPr>
    </w:p>
    <w:p w14:paraId="28E06352" w14:textId="434EFE4E" w:rsidR="00180F15" w:rsidRDefault="00180F15" w:rsidP="00180F15">
      <w:pPr>
        <w:ind w:firstLine="720"/>
        <w:rPr>
          <w:rFonts w:ascii="Bell MT" w:hAnsi="Bell MT"/>
        </w:rPr>
      </w:pPr>
    </w:p>
    <w:p w14:paraId="487ED50C" w14:textId="44BFF79D" w:rsidR="00180F15" w:rsidRDefault="00180F15" w:rsidP="00180F15">
      <w:pPr>
        <w:ind w:firstLine="720"/>
        <w:rPr>
          <w:rFonts w:ascii="Bell MT" w:hAnsi="Bell MT"/>
        </w:rPr>
      </w:pPr>
    </w:p>
    <w:p w14:paraId="138B1C1A" w14:textId="5AC1D1A8" w:rsidR="00180F15" w:rsidRDefault="00180F15" w:rsidP="00180F15">
      <w:pPr>
        <w:ind w:firstLine="720"/>
        <w:rPr>
          <w:rFonts w:ascii="Bell MT" w:hAnsi="Bell MT"/>
        </w:rPr>
      </w:pPr>
    </w:p>
    <w:p w14:paraId="58950D6B" w14:textId="6930B795" w:rsidR="00180F15" w:rsidRDefault="00180F15" w:rsidP="00180F15">
      <w:pPr>
        <w:ind w:firstLine="720"/>
        <w:rPr>
          <w:rFonts w:ascii="Bell MT" w:hAnsi="Bell MT"/>
        </w:rPr>
      </w:pPr>
    </w:p>
    <w:p w14:paraId="0CFFB6AF" w14:textId="49100C19" w:rsidR="00180F15" w:rsidRDefault="00180F15" w:rsidP="00180F15">
      <w:pPr>
        <w:ind w:firstLine="720"/>
        <w:rPr>
          <w:rFonts w:ascii="Bell MT" w:hAnsi="Bell MT"/>
        </w:rPr>
      </w:pPr>
    </w:p>
    <w:p w14:paraId="07AD0196" w14:textId="13229D8E" w:rsidR="00180F15" w:rsidRDefault="00180F15" w:rsidP="00180F15">
      <w:pPr>
        <w:ind w:firstLine="720"/>
        <w:rPr>
          <w:rFonts w:ascii="Bell MT" w:hAnsi="Bell MT"/>
        </w:rPr>
      </w:pPr>
    </w:p>
    <w:p w14:paraId="3202FDB2" w14:textId="37CB567A" w:rsidR="00180F15" w:rsidRDefault="00180F15" w:rsidP="00180F15">
      <w:pPr>
        <w:ind w:firstLine="720"/>
        <w:rPr>
          <w:rFonts w:ascii="Bell MT" w:hAnsi="Bell MT"/>
        </w:rPr>
      </w:pPr>
    </w:p>
    <w:p w14:paraId="0EC164BC" w14:textId="2C422EAE" w:rsidR="00180F15" w:rsidRDefault="00180F15" w:rsidP="00180F15">
      <w:pPr>
        <w:ind w:firstLine="720"/>
        <w:rPr>
          <w:rFonts w:ascii="Bell MT" w:hAnsi="Bell MT"/>
        </w:rPr>
      </w:pPr>
    </w:p>
    <w:p w14:paraId="02058D66" w14:textId="2A0E40C5" w:rsidR="00180F15" w:rsidRDefault="00180F15" w:rsidP="00180F15">
      <w:pPr>
        <w:ind w:firstLine="720"/>
        <w:rPr>
          <w:rFonts w:ascii="Bell MT" w:hAnsi="Bell MT"/>
        </w:rPr>
      </w:pPr>
    </w:p>
    <w:p w14:paraId="7FD7A0AE" w14:textId="0E3C1F43" w:rsidR="00180F15" w:rsidRDefault="00180F15" w:rsidP="00180F15">
      <w:pPr>
        <w:ind w:firstLine="720"/>
        <w:rPr>
          <w:del w:id="83" w:author="Christos-Emmanouil Anastasiou" w:date="2020-05-09T02:04:00Z"/>
          <w:rFonts w:ascii="Bell MT" w:hAnsi="Bell MT"/>
        </w:rPr>
      </w:pPr>
    </w:p>
    <w:p w14:paraId="3387FE1F" w14:textId="032CA842" w:rsidR="00180F15" w:rsidRDefault="00180F15" w:rsidP="00180F15">
      <w:pPr>
        <w:ind w:firstLine="720"/>
        <w:rPr>
          <w:del w:id="84" w:author="Christos-Emmanouil Anastasiou" w:date="2020-05-09T02:04:00Z"/>
          <w:rFonts w:ascii="Bell MT" w:hAnsi="Bell MT"/>
        </w:rPr>
      </w:pPr>
    </w:p>
    <w:p w14:paraId="633F99E8" w14:textId="44DE2B8A" w:rsidR="00180F15" w:rsidRDefault="00180F15">
      <w:pPr>
        <w:rPr>
          <w:rFonts w:ascii="Bell MT" w:hAnsi="Bell MT"/>
        </w:rPr>
        <w:pPrChange w:id="85" w:author="Christos-Emmanouil Anastasiou" w:date="2020-05-09T09:21:00Z">
          <w:pPr>
            <w:ind w:firstLine="720"/>
          </w:pPr>
        </w:pPrChange>
      </w:pPr>
    </w:p>
    <w:p w14:paraId="34BE956D" w14:textId="0E774DE4" w:rsidR="00180F15" w:rsidRDefault="00180F15" w:rsidP="00180F15">
      <w:pPr>
        <w:ind w:firstLine="720"/>
        <w:rPr>
          <w:del w:id="86" w:author="Christos-Emmanouil Anastasiou" w:date="2020-05-09T02:07:00Z"/>
          <w:rFonts w:ascii="Bell MT" w:hAnsi="Bell MT"/>
        </w:rPr>
      </w:pPr>
    </w:p>
    <w:p w14:paraId="38947322" w14:textId="14DB2220" w:rsidR="00822B09" w:rsidRPr="00C22125" w:rsidRDefault="00822B09" w:rsidP="0052170D">
      <w:pPr>
        <w:pStyle w:val="Heading1"/>
        <w:numPr>
          <w:ilvl w:val="0"/>
          <w:numId w:val="0"/>
        </w:numPr>
        <w:rPr>
          <w:del w:id="87" w:author="Christos-Emmanouil Anastasiou" w:date="2020-05-09T02:07:00Z"/>
          <w:sz w:val="36"/>
        </w:rPr>
      </w:pPr>
      <w:bookmarkStart w:id="88" w:name="_Toc29663130"/>
      <w:bookmarkStart w:id="89" w:name="_Toc29723764"/>
      <w:bookmarkStart w:id="90" w:name="_Toc29736671"/>
      <w:bookmarkStart w:id="91" w:name="_Toc30526945"/>
      <w:bookmarkStart w:id="92" w:name="_Toc31293318"/>
      <w:bookmarkStart w:id="93" w:name="_Toc37257922"/>
      <w:bookmarkStart w:id="94" w:name="_Toc39339729"/>
      <w:bookmarkStart w:id="95" w:name="_Toc39340457"/>
      <w:del w:id="96" w:author="Christos-Emmanouil Anastasiou" w:date="2020-05-09T02:07:00Z">
        <w:r w:rsidRPr="00C22125">
          <w:rPr>
            <w:sz w:val="36"/>
          </w:rPr>
          <w:delText>Acknowledgments</w:delText>
        </w:r>
        <w:bookmarkEnd w:id="88"/>
        <w:bookmarkEnd w:id="89"/>
        <w:bookmarkEnd w:id="90"/>
        <w:bookmarkEnd w:id="91"/>
        <w:bookmarkEnd w:id="92"/>
        <w:bookmarkEnd w:id="93"/>
        <w:bookmarkEnd w:id="94"/>
        <w:bookmarkEnd w:id="95"/>
        <w:r w:rsidRPr="00C22125">
          <w:rPr>
            <w:sz w:val="36"/>
          </w:rPr>
          <w:delText xml:space="preserve"> </w:delText>
        </w:r>
      </w:del>
    </w:p>
    <w:p w14:paraId="11F3EEC2" w14:textId="1C4D75A4" w:rsidR="00180F15" w:rsidRDefault="00180F15" w:rsidP="00822B09">
      <w:pPr>
        <w:rPr>
          <w:del w:id="97" w:author="Christos-Emmanouil Anastasiou" w:date="2020-05-09T01:42:00Z"/>
          <w:rFonts w:ascii="Bell MT" w:hAnsi="Bell MT"/>
        </w:rPr>
      </w:pPr>
      <w:del w:id="98" w:author="Christos-Emmanouil Anastasiou" w:date="2020-05-09T01:35:00Z">
        <w:r>
          <w:rPr>
            <w:rFonts w:ascii="Bell MT" w:hAnsi="Bell MT"/>
          </w:rPr>
          <w:delText xml:space="preserve"> Expressing gratitude...</w:delText>
        </w:r>
      </w:del>
    </w:p>
    <w:p w14:paraId="2F581499" w14:textId="41930F26" w:rsidR="00180F15" w:rsidRDefault="00180F15">
      <w:pPr>
        <w:rPr>
          <w:del w:id="99" w:author="Christos-Emmanouil Anastasiou" w:date="2020-05-09T02:07:00Z"/>
          <w:rFonts w:ascii="Bell MT" w:hAnsi="Bell MT"/>
        </w:rPr>
        <w:pPrChange w:id="100" w:author="Christos-Emmanouil Anastasiou" w:date="2020-05-09T09:21:00Z">
          <w:pPr>
            <w:ind w:firstLine="720"/>
          </w:pPr>
        </w:pPrChange>
      </w:pPr>
    </w:p>
    <w:p w14:paraId="41B8EDEF" w14:textId="62A6D085" w:rsidR="00180F15" w:rsidRDefault="00180F15" w:rsidP="00180F15">
      <w:pPr>
        <w:ind w:firstLine="720"/>
        <w:rPr>
          <w:del w:id="101" w:author="Christos-Emmanouil Anastasiou" w:date="2020-05-09T02:07:00Z"/>
          <w:rFonts w:ascii="Bell MT" w:hAnsi="Bell MT"/>
        </w:rPr>
      </w:pPr>
    </w:p>
    <w:p w14:paraId="2AD90FCF" w14:textId="349A6425" w:rsidR="00180F15" w:rsidRDefault="00180F15" w:rsidP="00180F15">
      <w:pPr>
        <w:ind w:firstLine="720"/>
        <w:rPr>
          <w:del w:id="102" w:author="Christos-Emmanouil Anastasiou" w:date="2020-05-09T02:07:00Z"/>
          <w:rFonts w:ascii="Bell MT" w:hAnsi="Bell MT"/>
        </w:rPr>
      </w:pPr>
    </w:p>
    <w:p w14:paraId="0FDABADD" w14:textId="2200B383" w:rsidR="00180F15" w:rsidRDefault="00180F15" w:rsidP="00180F15">
      <w:pPr>
        <w:ind w:firstLine="720"/>
        <w:rPr>
          <w:del w:id="103" w:author="Christos-Emmanouil Anastasiou" w:date="2020-05-09T02:07:00Z"/>
          <w:rFonts w:ascii="Bell MT" w:hAnsi="Bell MT"/>
        </w:rPr>
      </w:pPr>
    </w:p>
    <w:p w14:paraId="7D083451" w14:textId="0FF37ACA" w:rsidR="00180F15" w:rsidRDefault="00180F15" w:rsidP="00180F15">
      <w:pPr>
        <w:ind w:firstLine="720"/>
        <w:rPr>
          <w:del w:id="104" w:author="Christos-Emmanouil Anastasiou" w:date="2020-05-09T02:07:00Z"/>
          <w:rFonts w:ascii="Bell MT" w:hAnsi="Bell MT"/>
        </w:rPr>
      </w:pPr>
    </w:p>
    <w:p w14:paraId="347B7B2B" w14:textId="0ABA54D4" w:rsidR="00180F15" w:rsidRDefault="00180F15" w:rsidP="00180F15">
      <w:pPr>
        <w:ind w:firstLine="720"/>
        <w:rPr>
          <w:del w:id="105" w:author="Christos-Emmanouil Anastasiou" w:date="2020-05-09T02:07:00Z"/>
          <w:rFonts w:ascii="Bell MT" w:hAnsi="Bell MT"/>
        </w:rPr>
      </w:pPr>
    </w:p>
    <w:p w14:paraId="6EDD96E1" w14:textId="2954FA65" w:rsidR="00180F15" w:rsidRDefault="00180F15" w:rsidP="00180F15">
      <w:pPr>
        <w:ind w:firstLine="720"/>
        <w:rPr>
          <w:del w:id="106" w:author="Christos-Emmanouil Anastasiou" w:date="2020-05-09T02:07:00Z"/>
          <w:rFonts w:ascii="Bell MT" w:hAnsi="Bell MT"/>
        </w:rPr>
      </w:pPr>
    </w:p>
    <w:p w14:paraId="734C5550" w14:textId="3C16C311" w:rsidR="00180F15" w:rsidRDefault="00180F15" w:rsidP="00180F15">
      <w:pPr>
        <w:ind w:firstLine="720"/>
        <w:rPr>
          <w:del w:id="107" w:author="Christos-Emmanouil Anastasiou" w:date="2020-05-09T02:07:00Z"/>
          <w:rFonts w:ascii="Bell MT" w:hAnsi="Bell MT"/>
        </w:rPr>
      </w:pPr>
    </w:p>
    <w:p w14:paraId="716676B1" w14:textId="50463CDD" w:rsidR="00180F15" w:rsidRDefault="00180F15" w:rsidP="00180F15">
      <w:pPr>
        <w:ind w:firstLine="720"/>
        <w:rPr>
          <w:del w:id="108" w:author="Christos-Emmanouil Anastasiou" w:date="2020-05-09T02:07:00Z"/>
          <w:rFonts w:ascii="Bell MT" w:hAnsi="Bell MT"/>
        </w:rPr>
      </w:pPr>
    </w:p>
    <w:p w14:paraId="0D38AE7A" w14:textId="3199D463" w:rsidR="00180F15" w:rsidRDefault="00180F15" w:rsidP="00180F15">
      <w:pPr>
        <w:ind w:firstLine="720"/>
        <w:rPr>
          <w:del w:id="109" w:author="Christos-Emmanouil Anastasiou" w:date="2020-05-09T02:07:00Z"/>
          <w:rFonts w:ascii="Bell MT" w:hAnsi="Bell MT"/>
        </w:rPr>
      </w:pPr>
    </w:p>
    <w:p w14:paraId="196BF5E0" w14:textId="7575953B" w:rsidR="00180F15" w:rsidRDefault="00180F15" w:rsidP="00180F15">
      <w:pPr>
        <w:ind w:firstLine="720"/>
        <w:rPr>
          <w:del w:id="110" w:author="Christos-Emmanouil Anastasiou" w:date="2020-05-09T02:07:00Z"/>
          <w:rFonts w:ascii="Bell MT" w:hAnsi="Bell MT"/>
        </w:rPr>
      </w:pPr>
    </w:p>
    <w:p w14:paraId="4E1489BA" w14:textId="3AEAEC46" w:rsidR="00180F15" w:rsidRDefault="00180F15" w:rsidP="00180F15">
      <w:pPr>
        <w:ind w:firstLine="720"/>
        <w:rPr>
          <w:del w:id="111" w:author="Christos-Emmanouil Anastasiou" w:date="2020-05-09T02:07:00Z"/>
          <w:rFonts w:ascii="Bell MT" w:hAnsi="Bell MT"/>
        </w:rPr>
      </w:pPr>
    </w:p>
    <w:p w14:paraId="35CCEF59" w14:textId="61770C60" w:rsidR="00180F15" w:rsidRDefault="00180F15" w:rsidP="00180F15">
      <w:pPr>
        <w:ind w:firstLine="720"/>
        <w:rPr>
          <w:del w:id="112" w:author="Christos-Emmanouil Anastasiou" w:date="2020-05-09T02:07:00Z"/>
          <w:rFonts w:ascii="Bell MT" w:hAnsi="Bell MT"/>
        </w:rPr>
      </w:pPr>
    </w:p>
    <w:p w14:paraId="305114D5" w14:textId="2F229BA3" w:rsidR="00180F15" w:rsidRDefault="00180F15" w:rsidP="00180F15">
      <w:pPr>
        <w:ind w:firstLine="720"/>
        <w:rPr>
          <w:del w:id="113" w:author="Christos-Emmanouil Anastasiou" w:date="2020-05-09T02:07:00Z"/>
          <w:rFonts w:ascii="Bell MT" w:hAnsi="Bell MT"/>
        </w:rPr>
      </w:pPr>
    </w:p>
    <w:p w14:paraId="558DCBD4" w14:textId="5DB9911B" w:rsidR="00180F15" w:rsidRDefault="00180F15" w:rsidP="00180F15">
      <w:pPr>
        <w:ind w:firstLine="720"/>
        <w:rPr>
          <w:del w:id="114" w:author="Christos-Emmanouil Anastasiou" w:date="2020-05-09T02:07:00Z"/>
          <w:rFonts w:ascii="Bell MT" w:hAnsi="Bell MT"/>
        </w:rPr>
      </w:pPr>
    </w:p>
    <w:p w14:paraId="69C56F55" w14:textId="3300B14B" w:rsidR="00180F15" w:rsidRDefault="00180F15" w:rsidP="00180F15">
      <w:pPr>
        <w:ind w:firstLine="720"/>
        <w:rPr>
          <w:del w:id="115" w:author="Christos-Emmanouil Anastasiou" w:date="2020-05-09T02:07:00Z"/>
          <w:rFonts w:ascii="Bell MT" w:hAnsi="Bell MT"/>
        </w:rPr>
      </w:pPr>
    </w:p>
    <w:p w14:paraId="62F0A402" w14:textId="3C9E6715" w:rsidR="00180F15" w:rsidRDefault="00180F15" w:rsidP="00180F15">
      <w:pPr>
        <w:ind w:firstLine="720"/>
        <w:rPr>
          <w:del w:id="116" w:author="Christos-Emmanouil Anastasiou" w:date="2020-05-09T02:07:00Z"/>
          <w:rFonts w:ascii="Bell MT" w:hAnsi="Bell MT"/>
        </w:rPr>
      </w:pPr>
    </w:p>
    <w:p w14:paraId="1B606700" w14:textId="23E56C7E" w:rsidR="00180F15" w:rsidRDefault="00180F15" w:rsidP="00180F15">
      <w:pPr>
        <w:ind w:firstLine="720"/>
        <w:rPr>
          <w:del w:id="117" w:author="Christos-Emmanouil Anastasiou" w:date="2020-05-09T02:07:00Z"/>
          <w:rFonts w:ascii="Bell MT" w:hAnsi="Bell MT"/>
        </w:rPr>
      </w:pPr>
    </w:p>
    <w:p w14:paraId="551B3F37" w14:textId="337FEBC6" w:rsidR="00180F15" w:rsidRDefault="00180F15" w:rsidP="00180F15">
      <w:pPr>
        <w:ind w:firstLine="720"/>
        <w:rPr>
          <w:del w:id="118" w:author="Christos-Emmanouil Anastasiou" w:date="2020-05-09T02:07:00Z"/>
          <w:rFonts w:ascii="Bell MT" w:hAnsi="Bell MT"/>
        </w:rPr>
      </w:pPr>
    </w:p>
    <w:p w14:paraId="06210534" w14:textId="4D84E824" w:rsidR="00180F15" w:rsidRDefault="00180F15" w:rsidP="00180F15">
      <w:pPr>
        <w:ind w:firstLine="720"/>
        <w:rPr>
          <w:del w:id="119" w:author="Christos-Emmanouil Anastasiou" w:date="2020-05-09T02:07:00Z"/>
          <w:rFonts w:ascii="Bell MT" w:hAnsi="Bell MT"/>
        </w:rPr>
      </w:pPr>
    </w:p>
    <w:p w14:paraId="68575563" w14:textId="7ECA856A" w:rsidR="00180F15" w:rsidRDefault="00180F15" w:rsidP="00180F15">
      <w:pPr>
        <w:ind w:firstLine="720"/>
        <w:rPr>
          <w:del w:id="120" w:author="Christos-Emmanouil Anastasiou" w:date="2020-05-09T02:07:00Z"/>
          <w:rFonts w:ascii="Bell MT" w:hAnsi="Bell MT"/>
        </w:rPr>
      </w:pPr>
    </w:p>
    <w:p w14:paraId="644460F3" w14:textId="3A6D39A1" w:rsidR="00180F15" w:rsidRDefault="00180F15" w:rsidP="00180F15">
      <w:pPr>
        <w:ind w:firstLine="720"/>
        <w:rPr>
          <w:del w:id="121" w:author="Christos-Emmanouil Anastasiou" w:date="2020-05-09T02:07:00Z"/>
          <w:rFonts w:ascii="Bell MT" w:hAnsi="Bell MT"/>
        </w:rPr>
      </w:pPr>
    </w:p>
    <w:p w14:paraId="251C30D8" w14:textId="0B48B4BA" w:rsidR="00180F15" w:rsidRDefault="00180F15" w:rsidP="00180F15">
      <w:pPr>
        <w:ind w:firstLine="720"/>
        <w:rPr>
          <w:del w:id="122" w:author="Christos-Emmanouil Anastasiou" w:date="2020-05-09T02:07:00Z"/>
          <w:rFonts w:ascii="Bell MT" w:hAnsi="Bell MT"/>
        </w:rPr>
      </w:pPr>
    </w:p>
    <w:p w14:paraId="6DC4B14A" w14:textId="7F49F1DF" w:rsidR="00180F15" w:rsidRDefault="00180F15" w:rsidP="00180F15">
      <w:pPr>
        <w:ind w:firstLine="720"/>
        <w:rPr>
          <w:del w:id="123" w:author="Christos-Emmanouil Anastasiou" w:date="2020-05-09T02:07:00Z"/>
          <w:rFonts w:ascii="Bell MT" w:hAnsi="Bell MT"/>
        </w:rPr>
      </w:pPr>
    </w:p>
    <w:p w14:paraId="7AD7F76D" w14:textId="52D101F4" w:rsidR="00180F15" w:rsidRDefault="00180F15" w:rsidP="00180F15">
      <w:pPr>
        <w:ind w:firstLine="720"/>
        <w:rPr>
          <w:del w:id="124" w:author="Christos-Emmanouil Anastasiou" w:date="2020-05-09T02:07:00Z"/>
          <w:rFonts w:ascii="Bell MT" w:hAnsi="Bell MT"/>
        </w:rPr>
      </w:pPr>
    </w:p>
    <w:p w14:paraId="7CC50125" w14:textId="3744D6EA" w:rsidR="00180F15" w:rsidRDefault="00180F15" w:rsidP="00180F15">
      <w:pPr>
        <w:ind w:firstLine="720"/>
        <w:rPr>
          <w:del w:id="125" w:author="Christos-Emmanouil Anastasiou" w:date="2020-05-09T02:07:00Z"/>
          <w:rFonts w:ascii="Bell MT" w:hAnsi="Bell MT"/>
        </w:rPr>
      </w:pPr>
    </w:p>
    <w:p w14:paraId="64368C6E" w14:textId="5182B82D" w:rsidR="00180F15" w:rsidRDefault="00180F15" w:rsidP="00180F15">
      <w:pPr>
        <w:ind w:firstLine="720"/>
        <w:rPr>
          <w:del w:id="126" w:author="Christos-Emmanouil Anastasiou" w:date="2020-05-09T02:07:00Z"/>
          <w:rFonts w:ascii="Bell MT" w:hAnsi="Bell MT"/>
        </w:rPr>
      </w:pPr>
    </w:p>
    <w:p w14:paraId="1846B745" w14:textId="1BB6370C" w:rsidR="00180F15" w:rsidRDefault="00180F15" w:rsidP="00AB09DA">
      <w:pPr>
        <w:rPr>
          <w:del w:id="127" w:author="Christos-Emmanouil Anastasiou" w:date="2020-05-09T02:04:00Z"/>
          <w:rFonts w:ascii="Bell MT" w:hAnsi="Bell MT"/>
        </w:rPr>
      </w:pPr>
    </w:p>
    <w:p w14:paraId="2EB93359" w14:textId="7F292DEE" w:rsidR="00180F15" w:rsidRDefault="00180F15">
      <w:pPr>
        <w:rPr>
          <w:del w:id="128" w:author="Christos-Emmanouil Anastasiou" w:date="2020-05-09T02:04:00Z"/>
          <w:rFonts w:ascii="Bell MT" w:hAnsi="Bell MT"/>
        </w:rPr>
        <w:pPrChange w:id="129" w:author="Christos-Emmanouil Anastasiou" w:date="2020-05-09T09:21:00Z">
          <w:pPr>
            <w:ind w:firstLine="720"/>
          </w:pPr>
        </w:pPrChange>
      </w:pPr>
    </w:p>
    <w:p w14:paraId="580B4EE2" w14:textId="69D40708" w:rsidR="00822B09" w:rsidRDefault="00822B09" w:rsidP="00487252">
      <w:pPr>
        <w:rPr>
          <w:del w:id="130" w:author="Christos-Emmanouil Anastasiou" w:date="2020-05-09T02:04:00Z"/>
          <w:rFonts w:ascii="Bell MT" w:hAnsi="Bell MT"/>
        </w:rPr>
      </w:pPr>
    </w:p>
    <w:p w14:paraId="4A33CACD" w14:textId="3FF7E57A" w:rsidR="00180F15" w:rsidRDefault="00180F15">
      <w:pPr>
        <w:rPr>
          <w:rFonts w:ascii="Bell MT" w:hAnsi="Bell MT"/>
        </w:rPr>
        <w:pPrChange w:id="131" w:author="Christos-Emmanouil Anastasiou" w:date="2020-05-09T09:21:00Z">
          <w:pPr>
            <w:ind w:firstLine="720"/>
          </w:pPr>
        </w:pPrChange>
      </w:pPr>
    </w:p>
    <w:bookmarkStart w:id="132" w:name="_Toc37257923" w:displacedByCustomXml="next"/>
    <w:bookmarkStart w:id="133" w:name="_Toc31293319" w:displacedByCustomXml="next"/>
    <w:bookmarkStart w:id="134" w:name="_Toc29723765" w:displacedByCustomXml="next"/>
    <w:bookmarkStart w:id="135" w:name="_Toc29736672" w:displacedByCustomXml="next"/>
    <w:bookmarkStart w:id="136" w:name="_Toc30526946" w:displacedByCustomXml="next"/>
    <w:bookmarkStart w:id="137" w:name="_Toc39339730" w:displacedByCustomXml="next"/>
    <w:sdt>
      <w:sdtPr>
        <w:rPr>
          <w:b/>
          <w:bCs/>
          <w:caps/>
        </w:rPr>
        <w:id w:val="-266623039"/>
        <w:docPartObj>
          <w:docPartGallery w:val="Table of Contents"/>
          <w:docPartUnique/>
        </w:docPartObj>
      </w:sdtPr>
      <w:sdtEndPr>
        <w:rPr>
          <w:b w:val="0"/>
          <w:bCs w:val="0"/>
          <w:caps w:val="0"/>
          <w:noProof/>
        </w:rPr>
      </w:sdtEndPr>
      <w:sdtContent>
        <w:bookmarkStart w:id="138" w:name="_Toc29663131" w:displacedByCustomXml="prev"/>
        <w:p w14:paraId="58BE9282" w14:textId="77777777" w:rsidR="00FF552E" w:rsidRDefault="0006794A" w:rsidP="002A01CA">
          <w:pPr>
            <w:pStyle w:val="TOC1"/>
            <w:rPr>
              <w:ins w:id="139" w:author="Tassos Anastasiou" w:date="2020-05-09T17:48:00Z"/>
            </w:rPr>
          </w:pPr>
          <w:r w:rsidRPr="00C22125">
            <w:t>Contents</w:t>
          </w:r>
          <w:bookmarkEnd w:id="137"/>
          <w:bookmarkEnd w:id="136"/>
          <w:bookmarkEnd w:id="135"/>
          <w:bookmarkEnd w:id="134"/>
          <w:bookmarkEnd w:id="133"/>
          <w:bookmarkEnd w:id="132"/>
          <w:bookmarkEnd w:id="138"/>
        </w:p>
        <w:p w14:paraId="5DC03C35" w14:textId="71641735" w:rsidR="002A01CA" w:rsidRDefault="00430464" w:rsidP="002A01CA">
          <w:pPr>
            <w:pStyle w:val="TOC1"/>
            <w:rPr>
              <w:ins w:id="140" w:author="Christos-Emmanouil Anastasiou" w:date="2020-05-15T05:15:00Z"/>
              <w:noProof/>
              <w:lang w:eastAsia="en-GB"/>
            </w:rPr>
          </w:pPr>
          <w:r>
            <w:rPr>
              <w:rFonts w:asciiTheme="majorHAnsi" w:eastAsiaTheme="majorEastAsia" w:hAnsiTheme="majorHAnsi" w:cstheme="majorBidi"/>
              <w:caps/>
              <w:spacing w:val="4"/>
              <w:sz w:val="28"/>
              <w:szCs w:val="28"/>
            </w:rPr>
            <w:fldChar w:fldCharType="begin"/>
          </w:r>
          <w:r w:rsidRPr="004200A3">
            <w:instrText xml:space="preserve"> TOC \o "1-3" \h \z \u </w:instrText>
          </w:r>
          <w:r>
            <w:rPr>
              <w:rFonts w:asciiTheme="majorHAnsi" w:eastAsiaTheme="majorEastAsia" w:hAnsiTheme="majorHAnsi" w:cstheme="majorBidi"/>
              <w:caps/>
              <w:spacing w:val="4"/>
              <w:sz w:val="28"/>
              <w:szCs w:val="28"/>
            </w:rPr>
            <w:fldChar w:fldCharType="separate"/>
          </w:r>
          <w:ins w:id="141" w:author="Christos-Emmanouil Anastasiou" w:date="2020-05-15T05:15:00Z">
            <w:r w:rsidR="002A01CA" w:rsidRPr="003E6801">
              <w:rPr>
                <w:rStyle w:val="Hyperlink"/>
                <w:noProof/>
              </w:rPr>
              <w:fldChar w:fldCharType="begin"/>
            </w:r>
            <w:r w:rsidR="002A01CA" w:rsidRPr="003E6801">
              <w:rPr>
                <w:rStyle w:val="Hyperlink"/>
                <w:noProof/>
              </w:rPr>
              <w:instrText xml:space="preserve"> </w:instrText>
            </w:r>
            <w:r w:rsidR="002A01CA">
              <w:rPr>
                <w:noProof/>
              </w:rPr>
              <w:instrText>HYPERLINK \l "_Toc40412150"</w:instrText>
            </w:r>
            <w:r w:rsidR="002A01CA" w:rsidRPr="003E6801">
              <w:rPr>
                <w:rStyle w:val="Hyperlink"/>
                <w:noProof/>
              </w:rPr>
              <w:instrText xml:space="preserve"> </w:instrText>
            </w:r>
            <w:r w:rsidR="002A01CA" w:rsidRPr="003E6801">
              <w:rPr>
                <w:rStyle w:val="Hyperlink"/>
                <w:noProof/>
              </w:rPr>
            </w:r>
            <w:r w:rsidR="002A01CA" w:rsidRPr="003E6801">
              <w:rPr>
                <w:rStyle w:val="Hyperlink"/>
                <w:noProof/>
              </w:rPr>
              <w:fldChar w:fldCharType="separate"/>
            </w:r>
            <w:r w:rsidR="002A01CA" w:rsidRPr="003E6801">
              <w:rPr>
                <w:rStyle w:val="Hyperlink"/>
                <w:noProof/>
                <w14:scene3d>
                  <w14:camera w14:prst="orthographicFront"/>
                  <w14:lightRig w14:rig="threePt" w14:dir="t">
                    <w14:rot w14:lat="0" w14:lon="0" w14:rev="0"/>
                  </w14:lightRig>
                </w14:scene3d>
              </w:rPr>
              <w:t>CHAPTER 1</w:t>
            </w:r>
            <w:r w:rsidR="002A01CA">
              <w:rPr>
                <w:noProof/>
                <w:webHidden/>
              </w:rPr>
              <w:tab/>
            </w:r>
            <w:r w:rsidR="002A01CA">
              <w:rPr>
                <w:noProof/>
                <w:webHidden/>
              </w:rPr>
              <w:fldChar w:fldCharType="begin"/>
            </w:r>
            <w:r w:rsidR="002A01CA">
              <w:rPr>
                <w:noProof/>
                <w:webHidden/>
              </w:rPr>
              <w:instrText xml:space="preserve"> PAGEREF _Toc40412150 \h </w:instrText>
            </w:r>
            <w:r w:rsidR="002A01CA">
              <w:rPr>
                <w:noProof/>
                <w:webHidden/>
              </w:rPr>
            </w:r>
          </w:ins>
          <w:r w:rsidR="002A01CA">
            <w:rPr>
              <w:noProof/>
              <w:webHidden/>
            </w:rPr>
            <w:fldChar w:fldCharType="separate"/>
          </w:r>
          <w:ins w:id="142" w:author="Christos-Emmanouil Anastasiou" w:date="2020-05-15T05:15:00Z">
            <w:r w:rsidR="002A01CA">
              <w:rPr>
                <w:noProof/>
                <w:webHidden/>
              </w:rPr>
              <w:t>1</w:t>
            </w:r>
            <w:r w:rsidR="002A01CA">
              <w:rPr>
                <w:noProof/>
                <w:webHidden/>
              </w:rPr>
              <w:fldChar w:fldCharType="end"/>
            </w:r>
            <w:r w:rsidR="002A01CA" w:rsidRPr="003E6801">
              <w:rPr>
                <w:rStyle w:val="Hyperlink"/>
                <w:noProof/>
              </w:rPr>
              <w:fldChar w:fldCharType="end"/>
            </w:r>
          </w:ins>
        </w:p>
        <w:p w14:paraId="32D2A242" w14:textId="06E81930" w:rsidR="002A01CA" w:rsidRDefault="002A01CA" w:rsidP="002A01CA">
          <w:pPr>
            <w:pStyle w:val="TOC2"/>
            <w:rPr>
              <w:ins w:id="143" w:author="Christos-Emmanouil Anastasiou" w:date="2020-05-15T05:15:00Z"/>
              <w:noProof/>
              <w:lang w:eastAsia="en-GB"/>
            </w:rPr>
            <w:pPrChange w:id="144" w:author="Christos-Emmanouil Anastasiou" w:date="2020-05-15T05:15:00Z">
              <w:pPr>
                <w:pStyle w:val="TOC2"/>
                <w:tabs>
                  <w:tab w:val="left" w:pos="880"/>
                  <w:tab w:val="right" w:leader="dot" w:pos="9016"/>
                </w:tabs>
              </w:pPr>
            </w:pPrChange>
          </w:pPr>
          <w:ins w:id="145"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"_Toc40412151"</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1.1</w:t>
            </w:r>
            <w:r>
              <w:rPr>
                <w:noProof/>
                <w:lang w:eastAsia="en-GB"/>
              </w:rPr>
              <w:tab/>
            </w:r>
            <w:r w:rsidRPr="003E6801">
              <w:rPr>
                <w:rStyle w:val="Hyperlink"/>
                <w:noProof/>
              </w:rPr>
              <w:t>Introduction</w:t>
            </w:r>
            <w:r>
              <w:rPr>
                <w:noProof/>
                <w:webHidden/>
              </w:rPr>
              <w:tab/>
            </w:r>
            <w:r>
              <w:rPr>
                <w:noProof/>
                <w:webHidden/>
              </w:rPr>
              <w:fldChar w:fldCharType="begin"/>
            </w:r>
            <w:r>
              <w:rPr>
                <w:noProof/>
                <w:webHidden/>
              </w:rPr>
              <w:instrText xml:space="preserve"> PAGEREF _Toc40412151 \h </w:instrText>
            </w:r>
            <w:r>
              <w:rPr>
                <w:noProof/>
                <w:webHidden/>
              </w:rPr>
            </w:r>
          </w:ins>
          <w:r>
            <w:rPr>
              <w:noProof/>
              <w:webHidden/>
            </w:rPr>
            <w:fldChar w:fldCharType="separate"/>
          </w:r>
          <w:ins w:id="146" w:author="Christos-Emmanouil Anastasiou" w:date="2020-05-15T05:15:00Z">
            <w:r>
              <w:rPr>
                <w:noProof/>
                <w:webHidden/>
              </w:rPr>
              <w:t>1</w:t>
            </w:r>
            <w:r>
              <w:rPr>
                <w:noProof/>
                <w:webHidden/>
              </w:rPr>
              <w:fldChar w:fldCharType="end"/>
            </w:r>
            <w:r w:rsidRPr="003E6801">
              <w:rPr>
                <w:rStyle w:val="Hyperlink"/>
                <w:noProof/>
              </w:rPr>
              <w:fldChar w:fldCharType="end"/>
            </w:r>
          </w:ins>
        </w:p>
        <w:p w14:paraId="55A7921F" w14:textId="75F4E2AE" w:rsidR="002A01CA" w:rsidRDefault="002A01CA" w:rsidP="002A01CA">
          <w:pPr>
            <w:pStyle w:val="TOC2"/>
            <w:rPr>
              <w:ins w:id="147" w:author="Christos-Emmanouil Anastasiou" w:date="2020-05-15T05:15:00Z"/>
              <w:noProof/>
              <w:lang w:eastAsia="en-GB"/>
            </w:rPr>
            <w:pPrChange w:id="148" w:author="Christos-Emmanouil Anastasiou" w:date="2020-05-15T05:15:00Z">
              <w:pPr>
                <w:pStyle w:val="TOC2"/>
                <w:tabs>
                  <w:tab w:val="left" w:pos="880"/>
                  <w:tab w:val="right" w:leader="dot" w:pos="9016"/>
                </w:tabs>
              </w:pPr>
            </w:pPrChange>
          </w:pPr>
          <w:ins w:id="14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"_Toc40412152"</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1.2</w:t>
            </w:r>
            <w:r>
              <w:rPr>
                <w:noProof/>
                <w:lang w:eastAsia="en-GB"/>
              </w:rPr>
              <w:tab/>
            </w:r>
            <w:r w:rsidRPr="003E6801">
              <w:rPr>
                <w:rStyle w:val="Hyperlink"/>
                <w:noProof/>
              </w:rPr>
              <w:t>Objective</w:t>
            </w:r>
            <w:r>
              <w:rPr>
                <w:noProof/>
                <w:webHidden/>
              </w:rPr>
              <w:tab/>
            </w:r>
            <w:r>
              <w:rPr>
                <w:noProof/>
                <w:webHidden/>
              </w:rPr>
              <w:fldChar w:fldCharType="begin"/>
            </w:r>
            <w:r>
              <w:rPr>
                <w:noProof/>
                <w:webHidden/>
              </w:rPr>
              <w:instrText xml:space="preserve"> PAGEREF _Toc40412152 \h </w:instrText>
            </w:r>
            <w:r>
              <w:rPr>
                <w:noProof/>
                <w:webHidden/>
              </w:rPr>
            </w:r>
          </w:ins>
          <w:r>
            <w:rPr>
              <w:noProof/>
              <w:webHidden/>
            </w:rPr>
            <w:fldChar w:fldCharType="separate"/>
          </w:r>
          <w:ins w:id="150" w:author="Christos-Emmanouil Anastasiou" w:date="2020-05-15T05:15:00Z">
            <w:r>
              <w:rPr>
                <w:noProof/>
                <w:webHidden/>
              </w:rPr>
              <w:t>2</w:t>
            </w:r>
            <w:r>
              <w:rPr>
                <w:noProof/>
                <w:webHidden/>
              </w:rPr>
              <w:fldChar w:fldCharType="end"/>
            </w:r>
            <w:r w:rsidRPr="003E6801">
              <w:rPr>
                <w:rStyle w:val="Hyperlink"/>
                <w:noProof/>
              </w:rPr>
              <w:fldChar w:fldCharType="end"/>
            </w:r>
          </w:ins>
        </w:p>
        <w:p w14:paraId="189D886E" w14:textId="09698F58" w:rsidR="002A01CA" w:rsidRDefault="002A01CA" w:rsidP="002A01CA">
          <w:pPr>
            <w:pStyle w:val="TOC2"/>
            <w:rPr>
              <w:ins w:id="151" w:author="Christos-Emmanouil Anastasiou" w:date="2020-05-15T05:15:00Z"/>
              <w:noProof/>
              <w:lang w:eastAsia="en-GB"/>
            </w:rPr>
            <w:pPrChange w:id="152" w:author="Christos-Emmanouil Anastasiou" w:date="2020-05-15T05:15:00Z">
              <w:pPr>
                <w:pStyle w:val="TOC2"/>
                <w:tabs>
                  <w:tab w:val="left" w:pos="880"/>
                  <w:tab w:val="right" w:leader="dot" w:pos="9016"/>
                </w:tabs>
              </w:pPr>
            </w:pPrChange>
          </w:pPr>
          <w:ins w:id="15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"_Toc40412153"</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1.3</w:t>
            </w:r>
            <w:r>
              <w:rPr>
                <w:noProof/>
                <w:lang w:eastAsia="en-GB"/>
              </w:rPr>
              <w:tab/>
            </w:r>
            <w:r w:rsidRPr="003E6801">
              <w:rPr>
                <w:rStyle w:val="Hyperlink"/>
                <w:noProof/>
              </w:rPr>
              <w:t xml:space="preserve">Thesis </w:t>
            </w:r>
          </w:ins>
          <w:ins w:id="154" w:author="Christos-Emmanouil Anastasiou" w:date="2020-05-15T05:16:00Z">
            <w:r>
              <w:rPr>
                <w:rStyle w:val="Hyperlink"/>
                <w:noProof/>
              </w:rPr>
              <w:t>s</w:t>
            </w:r>
          </w:ins>
          <w:ins w:id="155" w:author="Christos-Emmanouil Anastasiou" w:date="2020-05-15T05:15:00Z">
            <w:r w:rsidRPr="003E6801">
              <w:rPr>
                <w:rStyle w:val="Hyperlink"/>
                <w:noProof/>
              </w:rPr>
              <w:t>tructure</w:t>
            </w:r>
            <w:r>
              <w:rPr>
                <w:noProof/>
                <w:webHidden/>
              </w:rPr>
              <w:tab/>
            </w:r>
            <w:r>
              <w:rPr>
                <w:noProof/>
                <w:webHidden/>
              </w:rPr>
              <w:fldChar w:fldCharType="begin"/>
            </w:r>
            <w:r>
              <w:rPr>
                <w:noProof/>
                <w:webHidden/>
              </w:rPr>
              <w:instrText xml:space="preserve"> PAGEREF _Toc40412153 \h </w:instrText>
            </w:r>
            <w:r>
              <w:rPr>
                <w:noProof/>
                <w:webHidden/>
              </w:rPr>
            </w:r>
          </w:ins>
          <w:r>
            <w:rPr>
              <w:noProof/>
              <w:webHidden/>
            </w:rPr>
            <w:fldChar w:fldCharType="separate"/>
          </w:r>
          <w:ins w:id="156" w:author="Christos-Emmanouil Anastasiou" w:date="2020-05-15T05:15:00Z">
            <w:r>
              <w:rPr>
                <w:noProof/>
                <w:webHidden/>
              </w:rPr>
              <w:t>2</w:t>
            </w:r>
            <w:r>
              <w:rPr>
                <w:noProof/>
                <w:webHidden/>
              </w:rPr>
              <w:fldChar w:fldCharType="end"/>
            </w:r>
            <w:r w:rsidRPr="003E6801">
              <w:rPr>
                <w:rStyle w:val="Hyperlink"/>
                <w:noProof/>
              </w:rPr>
              <w:fldChar w:fldCharType="end"/>
            </w:r>
          </w:ins>
        </w:p>
        <w:p w14:paraId="6E879D47" w14:textId="3B9B5A9C" w:rsidR="002A01CA" w:rsidRDefault="002A01CA" w:rsidP="002A01CA">
          <w:pPr>
            <w:pStyle w:val="TOC1"/>
            <w:rPr>
              <w:ins w:id="157" w:author="Christos-Emmanouil Anastasiou" w:date="2020-05-15T05:15:00Z"/>
              <w:noProof/>
              <w:lang w:eastAsia="en-GB"/>
            </w:rPr>
          </w:pPr>
          <w:ins w:id="158"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"_Toc40412154"</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14:scene3d>
                  <w14:camera w14:prst="orthographicFront"/>
                  <w14:lightRig w14:rig="threePt" w14:dir="t">
                    <w14:rot w14:lat="0" w14:lon="0" w14:rev="0"/>
                  </w14:lightRig>
                </w14:scene3d>
              </w:rPr>
              <w:t>CHAPTER 2</w:t>
            </w:r>
            <w:r>
              <w:rPr>
                <w:noProof/>
                <w:webHidden/>
              </w:rPr>
              <w:tab/>
            </w:r>
            <w:r>
              <w:rPr>
                <w:noProof/>
                <w:webHidden/>
              </w:rPr>
              <w:fldChar w:fldCharType="begin"/>
            </w:r>
            <w:r>
              <w:rPr>
                <w:noProof/>
                <w:webHidden/>
              </w:rPr>
              <w:instrText xml:space="preserve"> PAGEREF _Toc40412154 \h </w:instrText>
            </w:r>
            <w:r>
              <w:rPr>
                <w:noProof/>
                <w:webHidden/>
              </w:rPr>
            </w:r>
          </w:ins>
          <w:r>
            <w:rPr>
              <w:noProof/>
              <w:webHidden/>
            </w:rPr>
            <w:fldChar w:fldCharType="separate"/>
          </w:r>
          <w:ins w:id="159" w:author="Christos-Emmanouil Anastasiou" w:date="2020-05-15T05:15:00Z">
            <w:r>
              <w:rPr>
                <w:noProof/>
                <w:webHidden/>
              </w:rPr>
              <w:t>3</w:t>
            </w:r>
            <w:r>
              <w:rPr>
                <w:noProof/>
                <w:webHidden/>
              </w:rPr>
              <w:fldChar w:fldCharType="end"/>
            </w:r>
            <w:r w:rsidRPr="003E6801">
              <w:rPr>
                <w:rStyle w:val="Hyperlink"/>
                <w:noProof/>
              </w:rPr>
              <w:fldChar w:fldCharType="end"/>
            </w:r>
          </w:ins>
        </w:p>
        <w:p w14:paraId="63A9AB45" w14:textId="2E9E73AC" w:rsidR="002A01CA" w:rsidRDefault="002A01CA" w:rsidP="002A01CA">
          <w:pPr>
            <w:pStyle w:val="TOC2"/>
            <w:rPr>
              <w:ins w:id="160" w:author="Christos-Emmanouil Anastasiou" w:date="2020-05-15T05:15:00Z"/>
              <w:noProof/>
              <w:lang w:eastAsia="en-GB"/>
            </w:rPr>
            <w:pPrChange w:id="161" w:author="Christos-Emmanouil Anastasiou" w:date="2020-05-15T05:15:00Z">
              <w:pPr>
                <w:pStyle w:val="TOC2"/>
                <w:tabs>
                  <w:tab w:val="left" w:pos="880"/>
                  <w:tab w:val="right" w:leader="dot" w:pos="9016"/>
                </w:tabs>
              </w:pPr>
            </w:pPrChange>
          </w:pPr>
          <w:ins w:id="162"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"_Toc40412155"</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2.1</w:t>
            </w:r>
            <w:r>
              <w:rPr>
                <w:noProof/>
                <w:lang w:eastAsia="en-GB"/>
              </w:rPr>
              <w:tab/>
            </w:r>
            <w:r w:rsidRPr="003E6801">
              <w:rPr>
                <w:rStyle w:val="Hyperlink"/>
                <w:noProof/>
              </w:rPr>
              <w:t>The importance of project planning</w:t>
            </w:r>
            <w:r>
              <w:rPr>
                <w:noProof/>
                <w:webHidden/>
              </w:rPr>
              <w:tab/>
            </w:r>
            <w:r>
              <w:rPr>
                <w:noProof/>
                <w:webHidden/>
              </w:rPr>
              <w:fldChar w:fldCharType="begin"/>
            </w:r>
            <w:r>
              <w:rPr>
                <w:noProof/>
                <w:webHidden/>
              </w:rPr>
              <w:instrText xml:space="preserve"> PAGEREF _Toc40412155 \h </w:instrText>
            </w:r>
            <w:r>
              <w:rPr>
                <w:noProof/>
                <w:webHidden/>
              </w:rPr>
            </w:r>
          </w:ins>
          <w:r>
            <w:rPr>
              <w:noProof/>
              <w:webHidden/>
            </w:rPr>
            <w:fldChar w:fldCharType="separate"/>
          </w:r>
          <w:ins w:id="163" w:author="Christos-Emmanouil Anastasiou" w:date="2020-05-15T05:15:00Z">
            <w:r>
              <w:rPr>
                <w:noProof/>
                <w:webHidden/>
              </w:rPr>
              <w:t>3</w:t>
            </w:r>
            <w:r>
              <w:rPr>
                <w:noProof/>
                <w:webHidden/>
              </w:rPr>
              <w:fldChar w:fldCharType="end"/>
            </w:r>
            <w:r w:rsidRPr="003E6801">
              <w:rPr>
                <w:rStyle w:val="Hyperlink"/>
                <w:noProof/>
              </w:rPr>
              <w:fldChar w:fldCharType="end"/>
            </w:r>
          </w:ins>
        </w:p>
        <w:p w14:paraId="7F1C6748" w14:textId="71CEFD83" w:rsidR="002A01CA" w:rsidRDefault="002A01CA" w:rsidP="002A01CA">
          <w:pPr>
            <w:pStyle w:val="TOC2"/>
            <w:rPr>
              <w:ins w:id="164" w:author="Christos-Emmanouil Anastasiou" w:date="2020-05-15T05:15:00Z"/>
              <w:noProof/>
              <w:lang w:eastAsia="en-GB"/>
            </w:rPr>
            <w:pPrChange w:id="165" w:author="Christos-Emmanouil Anastasiou" w:date="2020-05-15T05:15:00Z">
              <w:pPr>
                <w:pStyle w:val="TOC2"/>
                <w:tabs>
                  <w:tab w:val="left" w:pos="880"/>
                  <w:tab w:val="right" w:leader="dot" w:pos="9016"/>
                </w:tabs>
              </w:pPr>
            </w:pPrChange>
          </w:pPr>
          <w:ins w:id="16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"_Toc40412156"</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2.2</w:t>
            </w:r>
            <w:r>
              <w:rPr>
                <w:noProof/>
                <w:lang w:eastAsia="en-GB"/>
              </w:rPr>
              <w:tab/>
            </w:r>
            <w:r w:rsidRPr="003E6801">
              <w:rPr>
                <w:rStyle w:val="Hyperlink"/>
                <w:noProof/>
              </w:rPr>
              <w:t>Selection of project planning methodology</w:t>
            </w:r>
            <w:r>
              <w:rPr>
                <w:noProof/>
                <w:webHidden/>
              </w:rPr>
              <w:tab/>
            </w:r>
            <w:r>
              <w:rPr>
                <w:noProof/>
                <w:webHidden/>
              </w:rPr>
              <w:fldChar w:fldCharType="begin"/>
            </w:r>
            <w:r>
              <w:rPr>
                <w:noProof/>
                <w:webHidden/>
              </w:rPr>
              <w:instrText xml:space="preserve"> PAGEREF _Toc40412156 \h </w:instrText>
            </w:r>
            <w:r>
              <w:rPr>
                <w:noProof/>
                <w:webHidden/>
              </w:rPr>
            </w:r>
          </w:ins>
          <w:r>
            <w:rPr>
              <w:noProof/>
              <w:webHidden/>
            </w:rPr>
            <w:fldChar w:fldCharType="separate"/>
          </w:r>
          <w:ins w:id="167" w:author="Christos-Emmanouil Anastasiou" w:date="2020-05-15T05:15:00Z">
            <w:r>
              <w:rPr>
                <w:noProof/>
                <w:webHidden/>
              </w:rPr>
              <w:t>4</w:t>
            </w:r>
            <w:r>
              <w:rPr>
                <w:noProof/>
                <w:webHidden/>
              </w:rPr>
              <w:fldChar w:fldCharType="end"/>
            </w:r>
            <w:r w:rsidRPr="003E6801">
              <w:rPr>
                <w:rStyle w:val="Hyperlink"/>
                <w:noProof/>
              </w:rPr>
              <w:fldChar w:fldCharType="end"/>
            </w:r>
          </w:ins>
        </w:p>
        <w:p w14:paraId="7FB3209A" w14:textId="2CF3A41B" w:rsidR="002A01CA" w:rsidRDefault="002A01CA" w:rsidP="002A01CA">
          <w:pPr>
            <w:pStyle w:val="TOC2"/>
            <w:rPr>
              <w:ins w:id="168" w:author="Christos-Emmanouil Anastasiou" w:date="2020-05-15T05:15:00Z"/>
              <w:noProof/>
              <w:lang w:eastAsia="en-GB"/>
            </w:rPr>
            <w:pPrChange w:id="169" w:author="Christos-Emmanouil Anastasiou" w:date="2020-05-15T05:15:00Z">
              <w:pPr>
                <w:pStyle w:val="TOC2"/>
                <w:tabs>
                  <w:tab w:val="left" w:pos="880"/>
                  <w:tab w:val="right" w:leader="dot" w:pos="9016"/>
                </w:tabs>
              </w:pPr>
            </w:pPrChange>
          </w:pPr>
          <w:ins w:id="170"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"_Toc40412157"</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2.3</w:t>
            </w:r>
            <w:r>
              <w:rPr>
                <w:noProof/>
                <w:lang w:eastAsia="en-GB"/>
              </w:rPr>
              <w:tab/>
            </w:r>
            <w:r w:rsidRPr="003E6801">
              <w:rPr>
                <w:rStyle w:val="Hyperlink"/>
                <w:noProof/>
              </w:rPr>
              <w:t>Tools</w:t>
            </w:r>
            <w:r>
              <w:rPr>
                <w:noProof/>
                <w:webHidden/>
              </w:rPr>
              <w:tab/>
            </w:r>
            <w:r>
              <w:rPr>
                <w:noProof/>
                <w:webHidden/>
              </w:rPr>
              <w:fldChar w:fldCharType="begin"/>
            </w:r>
            <w:r>
              <w:rPr>
                <w:noProof/>
                <w:webHidden/>
              </w:rPr>
              <w:instrText xml:space="preserve"> PAGEREF _Toc40412157 \h </w:instrText>
            </w:r>
            <w:r>
              <w:rPr>
                <w:noProof/>
                <w:webHidden/>
              </w:rPr>
            </w:r>
          </w:ins>
          <w:r>
            <w:rPr>
              <w:noProof/>
              <w:webHidden/>
            </w:rPr>
            <w:fldChar w:fldCharType="separate"/>
          </w:r>
          <w:ins w:id="171" w:author="Christos-Emmanouil Anastasiou" w:date="2020-05-15T05:15:00Z">
            <w:r>
              <w:rPr>
                <w:noProof/>
                <w:webHidden/>
              </w:rPr>
              <w:t>6</w:t>
            </w:r>
            <w:r>
              <w:rPr>
                <w:noProof/>
                <w:webHidden/>
              </w:rPr>
              <w:fldChar w:fldCharType="end"/>
            </w:r>
            <w:r w:rsidRPr="003E6801">
              <w:rPr>
                <w:rStyle w:val="Hyperlink"/>
                <w:noProof/>
              </w:rPr>
              <w:fldChar w:fldCharType="end"/>
            </w:r>
          </w:ins>
        </w:p>
        <w:p w14:paraId="15F6A012" w14:textId="1811B14E" w:rsidR="002A01CA" w:rsidRDefault="002A01CA" w:rsidP="002E5BE2">
          <w:pPr>
            <w:pStyle w:val="TOC3"/>
            <w:rPr>
              <w:ins w:id="172" w:author="Christos-Emmanouil Anastasiou" w:date="2020-05-15T05:15:00Z"/>
              <w:noProof/>
              <w:lang w:eastAsia="en-GB"/>
            </w:rPr>
          </w:pPr>
          <w:ins w:id="17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"_Toc40412158"</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2.3.1</w:t>
            </w:r>
            <w:r>
              <w:rPr>
                <w:noProof/>
                <w:lang w:eastAsia="en-GB"/>
              </w:rPr>
              <w:tab/>
            </w:r>
            <w:r w:rsidRPr="003E6801">
              <w:rPr>
                <w:rStyle w:val="Hyperlink"/>
                <w:noProof/>
              </w:rPr>
              <w:t>Trello</w:t>
            </w:r>
            <w:r>
              <w:rPr>
                <w:noProof/>
                <w:webHidden/>
              </w:rPr>
              <w:tab/>
            </w:r>
            <w:r>
              <w:rPr>
                <w:noProof/>
                <w:webHidden/>
              </w:rPr>
              <w:fldChar w:fldCharType="begin"/>
            </w:r>
            <w:r>
              <w:rPr>
                <w:noProof/>
                <w:webHidden/>
              </w:rPr>
              <w:instrText xml:space="preserve"> PAGEREF _Toc40412158 \h </w:instrText>
            </w:r>
            <w:r>
              <w:rPr>
                <w:noProof/>
                <w:webHidden/>
              </w:rPr>
            </w:r>
          </w:ins>
          <w:r>
            <w:rPr>
              <w:noProof/>
              <w:webHidden/>
            </w:rPr>
            <w:fldChar w:fldCharType="separate"/>
          </w:r>
          <w:ins w:id="174" w:author="Christos-Emmanouil Anastasiou" w:date="2020-05-15T05:15:00Z">
            <w:r>
              <w:rPr>
                <w:noProof/>
                <w:webHidden/>
              </w:rPr>
              <w:t>6</w:t>
            </w:r>
            <w:r>
              <w:rPr>
                <w:noProof/>
                <w:webHidden/>
              </w:rPr>
              <w:fldChar w:fldCharType="end"/>
            </w:r>
            <w:r w:rsidRPr="003E6801">
              <w:rPr>
                <w:rStyle w:val="Hyperlink"/>
                <w:noProof/>
              </w:rPr>
              <w:fldChar w:fldCharType="end"/>
            </w:r>
          </w:ins>
        </w:p>
        <w:p w14:paraId="31678A36" w14:textId="5EA0EFB7" w:rsidR="002A01CA" w:rsidRDefault="002A01CA" w:rsidP="002E5BE2">
          <w:pPr>
            <w:pStyle w:val="TOC3"/>
            <w:rPr>
              <w:ins w:id="175" w:author="Christos-Emmanouil Anastasiou" w:date="2020-05-15T05:15:00Z"/>
              <w:noProof/>
              <w:lang w:eastAsia="en-GB"/>
            </w:rPr>
          </w:pPr>
          <w:ins w:id="17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"_Toc40412159"</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2.3.2</w:t>
            </w:r>
            <w:r>
              <w:rPr>
                <w:noProof/>
                <w:lang w:eastAsia="en-GB"/>
              </w:rPr>
              <w:tab/>
            </w:r>
            <w:r w:rsidRPr="003E6801">
              <w:rPr>
                <w:rStyle w:val="Hyperlink"/>
                <w:noProof/>
              </w:rPr>
              <w:t>Team Gantt</w:t>
            </w:r>
            <w:r>
              <w:rPr>
                <w:noProof/>
                <w:webHidden/>
              </w:rPr>
              <w:tab/>
            </w:r>
            <w:r>
              <w:rPr>
                <w:noProof/>
                <w:webHidden/>
              </w:rPr>
              <w:fldChar w:fldCharType="begin"/>
            </w:r>
            <w:r>
              <w:rPr>
                <w:noProof/>
                <w:webHidden/>
              </w:rPr>
              <w:instrText xml:space="preserve"> PAGEREF _Toc40412159 \h </w:instrText>
            </w:r>
            <w:r>
              <w:rPr>
                <w:noProof/>
                <w:webHidden/>
              </w:rPr>
            </w:r>
          </w:ins>
          <w:r>
            <w:rPr>
              <w:noProof/>
              <w:webHidden/>
            </w:rPr>
            <w:fldChar w:fldCharType="separate"/>
          </w:r>
          <w:ins w:id="177" w:author="Christos-Emmanouil Anastasiou" w:date="2020-05-15T05:15:00Z">
            <w:r>
              <w:rPr>
                <w:noProof/>
                <w:webHidden/>
              </w:rPr>
              <w:t>7</w:t>
            </w:r>
            <w:r>
              <w:rPr>
                <w:noProof/>
                <w:webHidden/>
              </w:rPr>
              <w:fldChar w:fldCharType="end"/>
            </w:r>
            <w:r w:rsidRPr="003E6801">
              <w:rPr>
                <w:rStyle w:val="Hyperlink"/>
                <w:noProof/>
              </w:rPr>
              <w:fldChar w:fldCharType="end"/>
            </w:r>
          </w:ins>
        </w:p>
        <w:p w14:paraId="6C2E11E1" w14:textId="250B31BA" w:rsidR="002A01CA" w:rsidRDefault="002A01CA" w:rsidP="002A01CA">
          <w:pPr>
            <w:pStyle w:val="TOC1"/>
            <w:rPr>
              <w:ins w:id="178" w:author="Christos-Emmanouil Anastasiou" w:date="2020-05-15T05:15:00Z"/>
              <w:noProof/>
              <w:lang w:eastAsia="en-GB"/>
            </w:rPr>
          </w:pPr>
          <w:ins w:id="17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"_Toc40412160"</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14:scene3d>
                  <w14:camera w14:prst="orthographicFront"/>
                  <w14:lightRig w14:rig="threePt" w14:dir="t">
                    <w14:rot w14:lat="0" w14:lon="0" w14:rev="0"/>
                  </w14:lightRig>
                </w14:scene3d>
              </w:rPr>
              <w:t>CHAPTER 3</w:t>
            </w:r>
            <w:r>
              <w:rPr>
                <w:noProof/>
                <w:webHidden/>
              </w:rPr>
              <w:tab/>
            </w:r>
            <w:r>
              <w:rPr>
                <w:noProof/>
                <w:webHidden/>
              </w:rPr>
              <w:fldChar w:fldCharType="begin"/>
            </w:r>
            <w:r>
              <w:rPr>
                <w:noProof/>
                <w:webHidden/>
              </w:rPr>
              <w:instrText xml:space="preserve"> PAGEREF _Toc40412160 \h </w:instrText>
            </w:r>
            <w:r>
              <w:rPr>
                <w:noProof/>
                <w:webHidden/>
              </w:rPr>
            </w:r>
          </w:ins>
          <w:r>
            <w:rPr>
              <w:noProof/>
              <w:webHidden/>
            </w:rPr>
            <w:fldChar w:fldCharType="separate"/>
          </w:r>
          <w:ins w:id="180" w:author="Christos-Emmanouil Anastasiou" w:date="2020-05-15T05:15:00Z">
            <w:r>
              <w:rPr>
                <w:noProof/>
                <w:webHidden/>
              </w:rPr>
              <w:t>8</w:t>
            </w:r>
            <w:r>
              <w:rPr>
                <w:noProof/>
                <w:webHidden/>
              </w:rPr>
              <w:fldChar w:fldCharType="end"/>
            </w:r>
            <w:r w:rsidRPr="003E6801">
              <w:rPr>
                <w:rStyle w:val="Hyperlink"/>
                <w:noProof/>
              </w:rPr>
              <w:fldChar w:fldCharType="end"/>
            </w:r>
          </w:ins>
        </w:p>
        <w:p w14:paraId="3E70E3E4" w14:textId="37808503" w:rsidR="002A01CA" w:rsidRDefault="002A01CA" w:rsidP="002A01CA">
          <w:pPr>
            <w:pStyle w:val="TOC2"/>
            <w:rPr>
              <w:ins w:id="181" w:author="Christos-Emmanouil Anastasiou" w:date="2020-05-15T05:15:00Z"/>
              <w:noProof/>
              <w:lang w:eastAsia="en-GB"/>
            </w:rPr>
            <w:pPrChange w:id="182" w:author="Christos-Emmanouil Anastasiou" w:date="2020-05-15T05:15:00Z">
              <w:pPr>
                <w:pStyle w:val="TOC2"/>
                <w:tabs>
                  <w:tab w:val="left" w:pos="880"/>
                  <w:tab w:val="right" w:leader="dot" w:pos="9016"/>
                </w:tabs>
              </w:pPr>
            </w:pPrChange>
          </w:pPr>
          <w:ins w:id="18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"_Toc40412161"</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3.1</w:t>
            </w:r>
            <w:r>
              <w:rPr>
                <w:noProof/>
                <w:lang w:eastAsia="en-GB"/>
              </w:rPr>
              <w:tab/>
            </w:r>
            <w:r w:rsidRPr="003E6801">
              <w:rPr>
                <w:rStyle w:val="Hyperlink"/>
                <w:noProof/>
              </w:rPr>
              <w:t>Overview of techniques</w:t>
            </w:r>
            <w:r>
              <w:rPr>
                <w:noProof/>
                <w:webHidden/>
              </w:rPr>
              <w:tab/>
            </w:r>
            <w:r>
              <w:rPr>
                <w:noProof/>
                <w:webHidden/>
              </w:rPr>
              <w:fldChar w:fldCharType="begin"/>
            </w:r>
            <w:r>
              <w:rPr>
                <w:noProof/>
                <w:webHidden/>
              </w:rPr>
              <w:instrText xml:space="preserve"> PAGEREF _Toc40412161 \h </w:instrText>
            </w:r>
            <w:r>
              <w:rPr>
                <w:noProof/>
                <w:webHidden/>
              </w:rPr>
            </w:r>
          </w:ins>
          <w:r>
            <w:rPr>
              <w:noProof/>
              <w:webHidden/>
            </w:rPr>
            <w:fldChar w:fldCharType="separate"/>
          </w:r>
          <w:ins w:id="184" w:author="Christos-Emmanouil Anastasiou" w:date="2020-05-15T05:15:00Z">
            <w:r>
              <w:rPr>
                <w:noProof/>
                <w:webHidden/>
              </w:rPr>
              <w:t>8</w:t>
            </w:r>
            <w:r>
              <w:rPr>
                <w:noProof/>
                <w:webHidden/>
              </w:rPr>
              <w:fldChar w:fldCharType="end"/>
            </w:r>
            <w:r w:rsidRPr="003E6801">
              <w:rPr>
                <w:rStyle w:val="Hyperlink"/>
                <w:noProof/>
              </w:rPr>
              <w:fldChar w:fldCharType="end"/>
            </w:r>
          </w:ins>
        </w:p>
        <w:p w14:paraId="0BE3851D" w14:textId="30AA5881" w:rsidR="002A01CA" w:rsidRDefault="002A01CA" w:rsidP="002E5BE2">
          <w:pPr>
            <w:pStyle w:val="TOC3"/>
            <w:rPr>
              <w:ins w:id="185" w:author="Christos-Emmanouil Anastasiou" w:date="2020-05-15T05:15:00Z"/>
              <w:noProof/>
              <w:lang w:eastAsia="en-GB"/>
            </w:rPr>
          </w:pPr>
          <w:ins w:id="18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"_Toc40412162"</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3.1.1</w:t>
            </w:r>
            <w:r>
              <w:rPr>
                <w:noProof/>
                <w:lang w:eastAsia="en-GB"/>
              </w:rPr>
              <w:tab/>
            </w:r>
            <w:r w:rsidRPr="003E6801">
              <w:rPr>
                <w:rStyle w:val="Hyperlink"/>
                <w:noProof/>
              </w:rPr>
              <w:t>Geometry preparation</w:t>
            </w:r>
            <w:r>
              <w:rPr>
                <w:noProof/>
                <w:webHidden/>
              </w:rPr>
              <w:tab/>
            </w:r>
            <w:r>
              <w:rPr>
                <w:noProof/>
                <w:webHidden/>
              </w:rPr>
              <w:fldChar w:fldCharType="begin"/>
            </w:r>
            <w:r>
              <w:rPr>
                <w:noProof/>
                <w:webHidden/>
              </w:rPr>
              <w:instrText xml:space="preserve"> PAGEREF _Toc40412162 \h </w:instrText>
            </w:r>
            <w:r>
              <w:rPr>
                <w:noProof/>
                <w:webHidden/>
              </w:rPr>
            </w:r>
          </w:ins>
          <w:r>
            <w:rPr>
              <w:noProof/>
              <w:webHidden/>
            </w:rPr>
            <w:fldChar w:fldCharType="separate"/>
          </w:r>
          <w:ins w:id="187" w:author="Christos-Emmanouil Anastasiou" w:date="2020-05-15T05:15:00Z">
            <w:r>
              <w:rPr>
                <w:noProof/>
                <w:webHidden/>
              </w:rPr>
              <w:t>9</w:t>
            </w:r>
            <w:r>
              <w:rPr>
                <w:noProof/>
                <w:webHidden/>
              </w:rPr>
              <w:fldChar w:fldCharType="end"/>
            </w:r>
            <w:r w:rsidRPr="003E6801">
              <w:rPr>
                <w:rStyle w:val="Hyperlink"/>
                <w:noProof/>
              </w:rPr>
              <w:fldChar w:fldCharType="end"/>
            </w:r>
          </w:ins>
        </w:p>
        <w:p w14:paraId="32765080" w14:textId="6E5BD904" w:rsidR="002A01CA" w:rsidRDefault="002A01CA" w:rsidP="002E5BE2">
          <w:pPr>
            <w:pStyle w:val="TOC3"/>
            <w:rPr>
              <w:ins w:id="188" w:author="Christos-Emmanouil Anastasiou" w:date="2020-05-15T05:15:00Z"/>
              <w:noProof/>
              <w:lang w:eastAsia="en-GB"/>
            </w:rPr>
          </w:pPr>
          <w:ins w:id="18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"_Toc40412163"</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3.1.2</w:t>
            </w:r>
            <w:r>
              <w:rPr>
                <w:noProof/>
                <w:lang w:eastAsia="en-GB"/>
              </w:rPr>
              <w:tab/>
            </w:r>
            <w:r w:rsidRPr="003E6801">
              <w:rPr>
                <w:rStyle w:val="Hyperlink"/>
                <w:noProof/>
              </w:rPr>
              <w:t>Real time destruction methods</w:t>
            </w:r>
            <w:r>
              <w:rPr>
                <w:noProof/>
                <w:webHidden/>
              </w:rPr>
              <w:tab/>
            </w:r>
            <w:r>
              <w:rPr>
                <w:noProof/>
                <w:webHidden/>
              </w:rPr>
              <w:fldChar w:fldCharType="begin"/>
            </w:r>
            <w:r>
              <w:rPr>
                <w:noProof/>
                <w:webHidden/>
              </w:rPr>
              <w:instrText xml:space="preserve"> PAGEREF _Toc40412163 \h </w:instrText>
            </w:r>
            <w:r>
              <w:rPr>
                <w:noProof/>
                <w:webHidden/>
              </w:rPr>
            </w:r>
          </w:ins>
          <w:r>
            <w:rPr>
              <w:noProof/>
              <w:webHidden/>
            </w:rPr>
            <w:fldChar w:fldCharType="separate"/>
          </w:r>
          <w:ins w:id="190" w:author="Christos-Emmanouil Anastasiou" w:date="2020-05-15T05:15:00Z">
            <w:r>
              <w:rPr>
                <w:noProof/>
                <w:webHidden/>
              </w:rPr>
              <w:t>12</w:t>
            </w:r>
            <w:r>
              <w:rPr>
                <w:noProof/>
                <w:webHidden/>
              </w:rPr>
              <w:fldChar w:fldCharType="end"/>
            </w:r>
            <w:r w:rsidRPr="003E6801">
              <w:rPr>
                <w:rStyle w:val="Hyperlink"/>
                <w:noProof/>
              </w:rPr>
              <w:fldChar w:fldCharType="end"/>
            </w:r>
          </w:ins>
        </w:p>
        <w:p w14:paraId="7FFB035B" w14:textId="7EFF8A23" w:rsidR="002A01CA" w:rsidRDefault="002A01CA" w:rsidP="002E5BE2">
          <w:pPr>
            <w:pStyle w:val="TOC3"/>
            <w:rPr>
              <w:ins w:id="191" w:author="Christos-Emmanouil Anastasiou" w:date="2020-05-15T05:15:00Z"/>
              <w:noProof/>
              <w:lang w:eastAsia="en-GB"/>
            </w:rPr>
          </w:pPr>
          <w:ins w:id="192"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"_Toc40412164"</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3.1.3</w:t>
            </w:r>
            <w:r>
              <w:rPr>
                <w:noProof/>
                <w:lang w:eastAsia="en-GB"/>
              </w:rPr>
              <w:tab/>
            </w:r>
            <w:r w:rsidRPr="003E6801">
              <w:rPr>
                <w:rStyle w:val="Hyperlink"/>
                <w:noProof/>
              </w:rPr>
              <w:t>Terrain</w:t>
            </w:r>
            <w:r>
              <w:rPr>
                <w:noProof/>
                <w:webHidden/>
              </w:rPr>
              <w:tab/>
            </w:r>
            <w:r>
              <w:rPr>
                <w:noProof/>
                <w:webHidden/>
              </w:rPr>
              <w:fldChar w:fldCharType="begin"/>
            </w:r>
            <w:r>
              <w:rPr>
                <w:noProof/>
                <w:webHidden/>
              </w:rPr>
              <w:instrText xml:space="preserve"> PAGEREF _Toc40412164 \h </w:instrText>
            </w:r>
            <w:r>
              <w:rPr>
                <w:noProof/>
                <w:webHidden/>
              </w:rPr>
            </w:r>
          </w:ins>
          <w:r>
            <w:rPr>
              <w:noProof/>
              <w:webHidden/>
            </w:rPr>
            <w:fldChar w:fldCharType="separate"/>
          </w:r>
          <w:ins w:id="193" w:author="Christos-Emmanouil Anastasiou" w:date="2020-05-15T05:15:00Z">
            <w:r>
              <w:rPr>
                <w:noProof/>
                <w:webHidden/>
              </w:rPr>
              <w:t>13</w:t>
            </w:r>
            <w:r>
              <w:rPr>
                <w:noProof/>
                <w:webHidden/>
              </w:rPr>
              <w:fldChar w:fldCharType="end"/>
            </w:r>
            <w:r w:rsidRPr="003E6801">
              <w:rPr>
                <w:rStyle w:val="Hyperlink"/>
                <w:noProof/>
              </w:rPr>
              <w:fldChar w:fldCharType="end"/>
            </w:r>
          </w:ins>
        </w:p>
        <w:p w14:paraId="5BBCB77D" w14:textId="1A6A7902" w:rsidR="002A01CA" w:rsidRDefault="002A01CA" w:rsidP="002A01CA">
          <w:pPr>
            <w:pStyle w:val="TOC2"/>
            <w:rPr>
              <w:ins w:id="194" w:author="Christos-Emmanouil Anastasiou" w:date="2020-05-15T05:15:00Z"/>
              <w:noProof/>
              <w:lang w:eastAsia="en-GB"/>
            </w:rPr>
            <w:pPrChange w:id="195" w:author="Christos-Emmanouil Anastasiou" w:date="2020-05-15T05:15:00Z">
              <w:pPr>
                <w:pStyle w:val="TOC2"/>
                <w:tabs>
                  <w:tab w:val="left" w:pos="880"/>
                  <w:tab w:val="right" w:leader="dot" w:pos="9016"/>
                </w:tabs>
              </w:pPr>
            </w:pPrChange>
          </w:pPr>
          <w:ins w:id="19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"_Toc40412165"</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3.2</w:t>
            </w:r>
            <w:r>
              <w:rPr>
                <w:noProof/>
                <w:lang w:eastAsia="en-GB"/>
              </w:rPr>
              <w:tab/>
            </w:r>
            <w:r w:rsidRPr="003E6801">
              <w:rPr>
                <w:rStyle w:val="Hyperlink"/>
                <w:noProof/>
              </w:rPr>
              <w:t>Definition of the project specification</w:t>
            </w:r>
            <w:r>
              <w:rPr>
                <w:noProof/>
                <w:webHidden/>
              </w:rPr>
              <w:tab/>
            </w:r>
            <w:r>
              <w:rPr>
                <w:noProof/>
                <w:webHidden/>
              </w:rPr>
              <w:fldChar w:fldCharType="begin"/>
            </w:r>
            <w:r>
              <w:rPr>
                <w:noProof/>
                <w:webHidden/>
              </w:rPr>
              <w:instrText xml:space="preserve"> PAGEREF _Toc40412165 \h </w:instrText>
            </w:r>
            <w:r>
              <w:rPr>
                <w:noProof/>
                <w:webHidden/>
              </w:rPr>
            </w:r>
          </w:ins>
          <w:r>
            <w:rPr>
              <w:noProof/>
              <w:webHidden/>
            </w:rPr>
            <w:fldChar w:fldCharType="separate"/>
          </w:r>
          <w:ins w:id="197" w:author="Christos-Emmanouil Anastasiou" w:date="2020-05-15T05:15:00Z">
            <w:r>
              <w:rPr>
                <w:noProof/>
                <w:webHidden/>
              </w:rPr>
              <w:t>17</w:t>
            </w:r>
            <w:r>
              <w:rPr>
                <w:noProof/>
                <w:webHidden/>
              </w:rPr>
              <w:fldChar w:fldCharType="end"/>
            </w:r>
            <w:r w:rsidRPr="003E6801">
              <w:rPr>
                <w:rStyle w:val="Hyperlink"/>
                <w:noProof/>
              </w:rPr>
              <w:fldChar w:fldCharType="end"/>
            </w:r>
          </w:ins>
        </w:p>
        <w:p w14:paraId="71D812F2" w14:textId="4E19AE5F" w:rsidR="002A01CA" w:rsidRDefault="002A01CA" w:rsidP="002A01CA">
          <w:pPr>
            <w:pStyle w:val="TOC2"/>
            <w:rPr>
              <w:ins w:id="198" w:author="Christos-Emmanouil Anastasiou" w:date="2020-05-15T05:15:00Z"/>
              <w:noProof/>
              <w:lang w:eastAsia="en-GB"/>
            </w:rPr>
            <w:pPrChange w:id="199" w:author="Christos-Emmanouil Anastasiou" w:date="2020-05-15T05:15:00Z">
              <w:pPr>
                <w:pStyle w:val="TOC2"/>
                <w:tabs>
                  <w:tab w:val="right" w:leader="dot" w:pos="9016"/>
                </w:tabs>
              </w:pPr>
            </w:pPrChange>
          </w:pPr>
          <w:ins w:id="200"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"_Toc40412166"</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Outline of proposed iterations</w:t>
            </w:r>
            <w:r>
              <w:rPr>
                <w:noProof/>
                <w:webHidden/>
              </w:rPr>
              <w:tab/>
            </w:r>
            <w:r>
              <w:rPr>
                <w:noProof/>
                <w:webHidden/>
              </w:rPr>
              <w:fldChar w:fldCharType="begin"/>
            </w:r>
            <w:r>
              <w:rPr>
                <w:noProof/>
                <w:webHidden/>
              </w:rPr>
              <w:instrText xml:space="preserve"> PAGEREF _Toc40412166 \h </w:instrText>
            </w:r>
            <w:r>
              <w:rPr>
                <w:noProof/>
                <w:webHidden/>
              </w:rPr>
            </w:r>
          </w:ins>
          <w:r>
            <w:rPr>
              <w:noProof/>
              <w:webHidden/>
            </w:rPr>
            <w:fldChar w:fldCharType="separate"/>
          </w:r>
          <w:ins w:id="201" w:author="Christos-Emmanouil Anastasiou" w:date="2020-05-15T05:15:00Z">
            <w:r>
              <w:rPr>
                <w:noProof/>
                <w:webHidden/>
              </w:rPr>
              <w:t>18</w:t>
            </w:r>
            <w:r>
              <w:rPr>
                <w:noProof/>
                <w:webHidden/>
              </w:rPr>
              <w:fldChar w:fldCharType="end"/>
            </w:r>
            <w:r w:rsidRPr="003E6801">
              <w:rPr>
                <w:rStyle w:val="Hyperlink"/>
                <w:noProof/>
              </w:rPr>
              <w:fldChar w:fldCharType="end"/>
            </w:r>
          </w:ins>
        </w:p>
        <w:p w14:paraId="095BB445" w14:textId="7AE0FFCD" w:rsidR="002A01CA" w:rsidRDefault="002A01CA" w:rsidP="002A01CA">
          <w:pPr>
            <w:pStyle w:val="TOC1"/>
            <w:rPr>
              <w:ins w:id="202" w:author="Christos-Emmanouil Anastasiou" w:date="2020-05-15T05:15:00Z"/>
              <w:noProof/>
              <w:lang w:eastAsia="en-GB"/>
            </w:rPr>
          </w:pPr>
          <w:ins w:id="20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"_Toc40412167"</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14:scene3d>
                  <w14:camera w14:prst="orthographicFront"/>
                  <w14:lightRig w14:rig="threePt" w14:dir="t">
                    <w14:rot w14:lat="0" w14:lon="0" w14:rev="0"/>
                  </w14:lightRig>
                </w14:scene3d>
              </w:rPr>
              <w:t>CHAPTER 4</w:t>
            </w:r>
            <w:r>
              <w:rPr>
                <w:noProof/>
                <w:webHidden/>
              </w:rPr>
              <w:tab/>
            </w:r>
            <w:r>
              <w:rPr>
                <w:noProof/>
                <w:webHidden/>
              </w:rPr>
              <w:fldChar w:fldCharType="begin"/>
            </w:r>
            <w:r>
              <w:rPr>
                <w:noProof/>
                <w:webHidden/>
              </w:rPr>
              <w:instrText xml:space="preserve"> PAGEREF _Toc40412167 \h </w:instrText>
            </w:r>
            <w:r>
              <w:rPr>
                <w:noProof/>
                <w:webHidden/>
              </w:rPr>
            </w:r>
          </w:ins>
          <w:r>
            <w:rPr>
              <w:noProof/>
              <w:webHidden/>
            </w:rPr>
            <w:fldChar w:fldCharType="separate"/>
          </w:r>
          <w:ins w:id="204" w:author="Christos-Emmanouil Anastasiou" w:date="2020-05-15T05:15:00Z">
            <w:r>
              <w:rPr>
                <w:noProof/>
                <w:webHidden/>
              </w:rPr>
              <w:t>20</w:t>
            </w:r>
            <w:r>
              <w:rPr>
                <w:noProof/>
                <w:webHidden/>
              </w:rPr>
              <w:fldChar w:fldCharType="end"/>
            </w:r>
            <w:r w:rsidRPr="003E6801">
              <w:rPr>
                <w:rStyle w:val="Hyperlink"/>
                <w:noProof/>
              </w:rPr>
              <w:fldChar w:fldCharType="end"/>
            </w:r>
          </w:ins>
        </w:p>
        <w:p w14:paraId="1E1F7357" w14:textId="576CDC8D" w:rsidR="002A01CA" w:rsidRDefault="002A01CA" w:rsidP="002A01CA">
          <w:pPr>
            <w:pStyle w:val="TOC2"/>
            <w:rPr>
              <w:ins w:id="205" w:author="Christos-Emmanouil Anastasiou" w:date="2020-05-15T05:15:00Z"/>
              <w:noProof/>
              <w:lang w:eastAsia="en-GB"/>
            </w:rPr>
            <w:pPrChange w:id="206" w:author="Christos-Emmanouil Anastasiou" w:date="2020-05-15T05:15:00Z">
              <w:pPr>
                <w:pStyle w:val="TOC2"/>
                <w:tabs>
                  <w:tab w:val="left" w:pos="880"/>
                  <w:tab w:val="right" w:leader="dot" w:pos="9016"/>
                </w:tabs>
              </w:pPr>
            </w:pPrChange>
          </w:pPr>
          <w:ins w:id="207"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"_Toc40412169"</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w:t>
            </w:r>
            <w:r>
              <w:rPr>
                <w:noProof/>
                <w:lang w:eastAsia="en-GB"/>
              </w:rPr>
              <w:tab/>
            </w:r>
            <w:r w:rsidRPr="003E6801">
              <w:rPr>
                <w:rStyle w:val="Hyperlink"/>
                <w:noProof/>
              </w:rPr>
              <w:t>Iteration 1 – Program structure and design</w:t>
            </w:r>
            <w:r>
              <w:rPr>
                <w:noProof/>
                <w:webHidden/>
              </w:rPr>
              <w:tab/>
            </w:r>
            <w:r>
              <w:rPr>
                <w:noProof/>
                <w:webHidden/>
              </w:rPr>
              <w:fldChar w:fldCharType="begin"/>
            </w:r>
            <w:r>
              <w:rPr>
                <w:noProof/>
                <w:webHidden/>
              </w:rPr>
              <w:instrText xml:space="preserve"> PAGEREF _Toc40412169 \h </w:instrText>
            </w:r>
            <w:r>
              <w:rPr>
                <w:noProof/>
                <w:webHidden/>
              </w:rPr>
            </w:r>
          </w:ins>
          <w:r>
            <w:rPr>
              <w:noProof/>
              <w:webHidden/>
            </w:rPr>
            <w:fldChar w:fldCharType="separate"/>
          </w:r>
          <w:ins w:id="208" w:author="Christos-Emmanouil Anastasiou" w:date="2020-05-15T05:15:00Z">
            <w:r>
              <w:rPr>
                <w:noProof/>
                <w:webHidden/>
              </w:rPr>
              <w:t>20</w:t>
            </w:r>
            <w:r>
              <w:rPr>
                <w:noProof/>
                <w:webHidden/>
              </w:rPr>
              <w:fldChar w:fldCharType="end"/>
            </w:r>
            <w:r w:rsidRPr="003E6801">
              <w:rPr>
                <w:rStyle w:val="Hyperlink"/>
                <w:noProof/>
              </w:rPr>
              <w:fldChar w:fldCharType="end"/>
            </w:r>
          </w:ins>
        </w:p>
        <w:p w14:paraId="379893E4" w14:textId="37B07075" w:rsidR="002A01CA" w:rsidRDefault="002A01CA" w:rsidP="002E5BE2">
          <w:pPr>
            <w:pStyle w:val="TOC3"/>
            <w:rPr>
              <w:ins w:id="209" w:author="Christos-Emmanouil Anastasiou" w:date="2020-05-15T05:15:00Z"/>
              <w:noProof/>
              <w:lang w:eastAsia="en-GB"/>
            </w:rPr>
          </w:pPr>
          <w:ins w:id="210"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"_Toc40412170"</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4.1.1</w:t>
            </w:r>
            <w:r>
              <w:rPr>
                <w:noProof/>
                <w:lang w:eastAsia="en-GB"/>
              </w:rPr>
              <w:tab/>
            </w:r>
            <w:r w:rsidRPr="003E6801">
              <w:rPr>
                <w:rStyle w:val="Hyperlink"/>
                <w:noProof/>
              </w:rPr>
              <w:t>Selection of Application Programmable Interface (API)</w:t>
            </w:r>
            <w:r>
              <w:rPr>
                <w:noProof/>
                <w:webHidden/>
              </w:rPr>
              <w:tab/>
            </w:r>
            <w:r>
              <w:rPr>
                <w:noProof/>
                <w:webHidden/>
              </w:rPr>
              <w:fldChar w:fldCharType="begin"/>
            </w:r>
            <w:r>
              <w:rPr>
                <w:noProof/>
                <w:webHidden/>
              </w:rPr>
              <w:instrText xml:space="preserve"> PAGEREF _Toc40412170 \h </w:instrText>
            </w:r>
            <w:r>
              <w:rPr>
                <w:noProof/>
                <w:webHidden/>
              </w:rPr>
            </w:r>
          </w:ins>
          <w:r>
            <w:rPr>
              <w:noProof/>
              <w:webHidden/>
            </w:rPr>
            <w:fldChar w:fldCharType="separate"/>
          </w:r>
          <w:ins w:id="211" w:author="Christos-Emmanouil Anastasiou" w:date="2020-05-15T05:15:00Z">
            <w:r>
              <w:rPr>
                <w:noProof/>
                <w:webHidden/>
              </w:rPr>
              <w:t>20</w:t>
            </w:r>
            <w:r>
              <w:rPr>
                <w:noProof/>
                <w:webHidden/>
              </w:rPr>
              <w:fldChar w:fldCharType="end"/>
            </w:r>
            <w:r w:rsidRPr="003E6801">
              <w:rPr>
                <w:rStyle w:val="Hyperlink"/>
                <w:noProof/>
              </w:rPr>
              <w:fldChar w:fldCharType="end"/>
            </w:r>
          </w:ins>
        </w:p>
        <w:p w14:paraId="736E7003" w14:textId="5AA46C6A" w:rsidR="002A01CA" w:rsidRDefault="002A01CA" w:rsidP="002E5BE2">
          <w:pPr>
            <w:pStyle w:val="TOC3"/>
            <w:rPr>
              <w:ins w:id="212" w:author="Christos-Emmanouil Anastasiou" w:date="2020-05-15T05:15:00Z"/>
              <w:noProof/>
              <w:lang w:eastAsia="en-GB"/>
            </w:rPr>
          </w:pPr>
          <w:ins w:id="21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"_Toc40412171"</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4.1.2</w:t>
            </w:r>
            <w:r>
              <w:rPr>
                <w:noProof/>
                <w:lang w:eastAsia="en-GB"/>
              </w:rPr>
              <w:tab/>
            </w:r>
            <w:r w:rsidRPr="003E6801">
              <w:rPr>
                <w:rStyle w:val="Hyperlink"/>
                <w:noProof/>
              </w:rPr>
              <w:t>Product backlog, MoSCoW</w:t>
            </w:r>
            <w:r>
              <w:rPr>
                <w:noProof/>
                <w:webHidden/>
              </w:rPr>
              <w:tab/>
            </w:r>
            <w:r>
              <w:rPr>
                <w:noProof/>
                <w:webHidden/>
              </w:rPr>
              <w:fldChar w:fldCharType="begin"/>
            </w:r>
            <w:r>
              <w:rPr>
                <w:noProof/>
                <w:webHidden/>
              </w:rPr>
              <w:instrText xml:space="preserve"> PAGEREF _Toc40412171 \h </w:instrText>
            </w:r>
            <w:r>
              <w:rPr>
                <w:noProof/>
                <w:webHidden/>
              </w:rPr>
            </w:r>
          </w:ins>
          <w:r>
            <w:rPr>
              <w:noProof/>
              <w:webHidden/>
            </w:rPr>
            <w:fldChar w:fldCharType="separate"/>
          </w:r>
          <w:ins w:id="214" w:author="Christos-Emmanouil Anastasiou" w:date="2020-05-15T05:15:00Z">
            <w:r>
              <w:rPr>
                <w:noProof/>
                <w:webHidden/>
              </w:rPr>
              <w:t>21</w:t>
            </w:r>
            <w:r>
              <w:rPr>
                <w:noProof/>
                <w:webHidden/>
              </w:rPr>
              <w:fldChar w:fldCharType="end"/>
            </w:r>
            <w:r w:rsidRPr="003E6801">
              <w:rPr>
                <w:rStyle w:val="Hyperlink"/>
                <w:noProof/>
              </w:rPr>
              <w:fldChar w:fldCharType="end"/>
            </w:r>
          </w:ins>
        </w:p>
        <w:p w14:paraId="6ECC094A" w14:textId="2E98C5E3" w:rsidR="002A01CA" w:rsidRDefault="002A01CA" w:rsidP="002E5BE2">
          <w:pPr>
            <w:pStyle w:val="TOC3"/>
            <w:rPr>
              <w:ins w:id="215" w:author="Christos-Emmanouil Anastasiou" w:date="2020-05-15T05:15:00Z"/>
              <w:noProof/>
              <w:lang w:eastAsia="en-GB"/>
            </w:rPr>
          </w:pPr>
          <w:ins w:id="21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"_Toc40412172"</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4.1.3</w:t>
            </w:r>
            <w:r>
              <w:rPr>
                <w:noProof/>
                <w:lang w:eastAsia="en-GB"/>
              </w:rPr>
              <w:tab/>
            </w:r>
            <w:r w:rsidRPr="003E6801">
              <w:rPr>
                <w:rStyle w:val="Hyperlink"/>
                <w:noProof/>
              </w:rPr>
              <w:t>Class diagram</w:t>
            </w:r>
            <w:r>
              <w:rPr>
                <w:noProof/>
                <w:webHidden/>
              </w:rPr>
              <w:tab/>
            </w:r>
            <w:r>
              <w:rPr>
                <w:noProof/>
                <w:webHidden/>
              </w:rPr>
              <w:fldChar w:fldCharType="begin"/>
            </w:r>
            <w:r>
              <w:rPr>
                <w:noProof/>
                <w:webHidden/>
              </w:rPr>
              <w:instrText xml:space="preserve"> PAGEREF _Toc40412172 \h </w:instrText>
            </w:r>
            <w:r>
              <w:rPr>
                <w:noProof/>
                <w:webHidden/>
              </w:rPr>
            </w:r>
          </w:ins>
          <w:r>
            <w:rPr>
              <w:noProof/>
              <w:webHidden/>
            </w:rPr>
            <w:fldChar w:fldCharType="separate"/>
          </w:r>
          <w:ins w:id="217" w:author="Christos-Emmanouil Anastasiou" w:date="2020-05-15T05:15:00Z">
            <w:r>
              <w:rPr>
                <w:noProof/>
                <w:webHidden/>
              </w:rPr>
              <w:t>22</w:t>
            </w:r>
            <w:r>
              <w:rPr>
                <w:noProof/>
                <w:webHidden/>
              </w:rPr>
              <w:fldChar w:fldCharType="end"/>
            </w:r>
            <w:r w:rsidRPr="003E6801">
              <w:rPr>
                <w:rStyle w:val="Hyperlink"/>
                <w:noProof/>
              </w:rPr>
              <w:fldChar w:fldCharType="end"/>
            </w:r>
          </w:ins>
        </w:p>
        <w:p w14:paraId="248D52CC" w14:textId="699738A5" w:rsidR="002A01CA" w:rsidRDefault="002A01CA" w:rsidP="002E5BE2">
          <w:pPr>
            <w:pStyle w:val="TOC3"/>
            <w:rPr>
              <w:ins w:id="218" w:author="Christos-Emmanouil Anastasiou" w:date="2020-05-15T05:15:00Z"/>
              <w:noProof/>
              <w:lang w:eastAsia="en-GB"/>
            </w:rPr>
          </w:pPr>
          <w:ins w:id="21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"_Toc40412174"</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4.1.4</w:t>
            </w:r>
            <w:r>
              <w:rPr>
                <w:noProof/>
                <w:lang w:eastAsia="en-GB"/>
              </w:rPr>
              <w:tab/>
            </w:r>
            <w:r w:rsidRPr="003E6801">
              <w:rPr>
                <w:rStyle w:val="Hyperlink"/>
                <w:noProof/>
              </w:rPr>
              <w:t>Test objectives</w:t>
            </w:r>
            <w:r>
              <w:rPr>
                <w:noProof/>
                <w:webHidden/>
              </w:rPr>
              <w:tab/>
            </w:r>
            <w:r>
              <w:rPr>
                <w:noProof/>
                <w:webHidden/>
              </w:rPr>
              <w:fldChar w:fldCharType="begin"/>
            </w:r>
            <w:r>
              <w:rPr>
                <w:noProof/>
                <w:webHidden/>
              </w:rPr>
              <w:instrText xml:space="preserve"> PAGEREF _Toc40412174 \h </w:instrText>
            </w:r>
            <w:r>
              <w:rPr>
                <w:noProof/>
                <w:webHidden/>
              </w:rPr>
            </w:r>
          </w:ins>
          <w:r>
            <w:rPr>
              <w:noProof/>
              <w:webHidden/>
            </w:rPr>
            <w:fldChar w:fldCharType="separate"/>
          </w:r>
          <w:ins w:id="220" w:author="Christos-Emmanouil Anastasiou" w:date="2020-05-15T05:15:00Z">
            <w:r>
              <w:rPr>
                <w:noProof/>
                <w:webHidden/>
              </w:rPr>
              <w:t>22</w:t>
            </w:r>
            <w:r>
              <w:rPr>
                <w:noProof/>
                <w:webHidden/>
              </w:rPr>
              <w:fldChar w:fldCharType="end"/>
            </w:r>
            <w:r w:rsidRPr="003E6801">
              <w:rPr>
                <w:rStyle w:val="Hyperlink"/>
                <w:noProof/>
              </w:rPr>
              <w:fldChar w:fldCharType="end"/>
            </w:r>
          </w:ins>
        </w:p>
        <w:p w14:paraId="5CAE19C6" w14:textId="03FCD80B" w:rsidR="002A01CA" w:rsidRDefault="002A01CA" w:rsidP="002E5BE2">
          <w:pPr>
            <w:pStyle w:val="TOC3"/>
            <w:rPr>
              <w:ins w:id="221" w:author="Christos-Emmanouil Anastasiou" w:date="2020-05-15T05:15:00Z"/>
              <w:noProof/>
              <w:lang w:eastAsia="en-GB"/>
            </w:rPr>
          </w:pPr>
          <w:ins w:id="222"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"_Toc40412175"</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4.1.5</w:t>
            </w:r>
            <w:r>
              <w:rPr>
                <w:noProof/>
                <w:lang w:eastAsia="en-GB"/>
              </w:rPr>
              <w:tab/>
            </w:r>
            <w:r w:rsidRPr="003E6801">
              <w:rPr>
                <w:rStyle w:val="Hyperlink"/>
                <w:noProof/>
              </w:rPr>
              <w:t>Review</w:t>
            </w:r>
            <w:r>
              <w:rPr>
                <w:noProof/>
                <w:webHidden/>
              </w:rPr>
              <w:tab/>
            </w:r>
            <w:r>
              <w:rPr>
                <w:noProof/>
                <w:webHidden/>
              </w:rPr>
              <w:fldChar w:fldCharType="begin"/>
            </w:r>
            <w:r>
              <w:rPr>
                <w:noProof/>
                <w:webHidden/>
              </w:rPr>
              <w:instrText xml:space="preserve"> PAGEREF _Toc40412175 \h </w:instrText>
            </w:r>
            <w:r>
              <w:rPr>
                <w:noProof/>
                <w:webHidden/>
              </w:rPr>
            </w:r>
          </w:ins>
          <w:r>
            <w:rPr>
              <w:noProof/>
              <w:webHidden/>
            </w:rPr>
            <w:fldChar w:fldCharType="separate"/>
          </w:r>
          <w:ins w:id="223" w:author="Christos-Emmanouil Anastasiou" w:date="2020-05-15T05:15:00Z">
            <w:r>
              <w:rPr>
                <w:noProof/>
                <w:webHidden/>
              </w:rPr>
              <w:t>23</w:t>
            </w:r>
            <w:r>
              <w:rPr>
                <w:noProof/>
                <w:webHidden/>
              </w:rPr>
              <w:fldChar w:fldCharType="end"/>
            </w:r>
            <w:r w:rsidRPr="003E6801">
              <w:rPr>
                <w:rStyle w:val="Hyperlink"/>
                <w:noProof/>
              </w:rPr>
              <w:fldChar w:fldCharType="end"/>
            </w:r>
          </w:ins>
        </w:p>
        <w:p w14:paraId="1E1FAD94" w14:textId="05B5CCBE" w:rsidR="002A01CA" w:rsidRDefault="002A01CA" w:rsidP="002E5BE2">
          <w:pPr>
            <w:pStyle w:val="TOC3"/>
            <w:rPr>
              <w:ins w:id="224" w:author="Christos-Emmanouil Anastasiou" w:date="2020-05-15T05:15:00Z"/>
              <w:noProof/>
              <w:lang w:eastAsia="en-GB"/>
            </w:rPr>
          </w:pPr>
          <w:ins w:id="225"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"_Toc40412176"</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4.1.6</w:t>
            </w:r>
            <w:r>
              <w:rPr>
                <w:noProof/>
                <w:lang w:eastAsia="en-GB"/>
              </w:rPr>
              <w:tab/>
            </w:r>
            <w:r w:rsidRPr="003E6801">
              <w:rPr>
                <w:rStyle w:val="Hyperlink"/>
                <w:noProof/>
              </w:rPr>
              <w:t>Retrospective</w:t>
            </w:r>
            <w:r>
              <w:rPr>
                <w:noProof/>
                <w:webHidden/>
              </w:rPr>
              <w:tab/>
            </w:r>
            <w:r>
              <w:rPr>
                <w:noProof/>
                <w:webHidden/>
              </w:rPr>
              <w:fldChar w:fldCharType="begin"/>
            </w:r>
            <w:r>
              <w:rPr>
                <w:noProof/>
                <w:webHidden/>
              </w:rPr>
              <w:instrText xml:space="preserve"> PAGEREF _Toc40412176 \h </w:instrText>
            </w:r>
            <w:r>
              <w:rPr>
                <w:noProof/>
                <w:webHidden/>
              </w:rPr>
            </w:r>
          </w:ins>
          <w:r>
            <w:rPr>
              <w:noProof/>
              <w:webHidden/>
            </w:rPr>
            <w:fldChar w:fldCharType="separate"/>
          </w:r>
          <w:ins w:id="226" w:author="Christos-Emmanouil Anastasiou" w:date="2020-05-15T05:15:00Z">
            <w:r>
              <w:rPr>
                <w:noProof/>
                <w:webHidden/>
              </w:rPr>
              <w:t>23</w:t>
            </w:r>
            <w:r>
              <w:rPr>
                <w:noProof/>
                <w:webHidden/>
              </w:rPr>
              <w:fldChar w:fldCharType="end"/>
            </w:r>
            <w:r w:rsidRPr="003E6801">
              <w:rPr>
                <w:rStyle w:val="Hyperlink"/>
                <w:noProof/>
              </w:rPr>
              <w:fldChar w:fldCharType="end"/>
            </w:r>
          </w:ins>
        </w:p>
        <w:p w14:paraId="4052C8C7" w14:textId="2448DAD2" w:rsidR="002A01CA" w:rsidRDefault="002A01CA" w:rsidP="002A01CA">
          <w:pPr>
            <w:pStyle w:val="TOC2"/>
            <w:rPr>
              <w:ins w:id="227" w:author="Christos-Emmanouil Anastasiou" w:date="2020-05-15T05:15:00Z"/>
              <w:noProof/>
              <w:lang w:eastAsia="en-GB"/>
            </w:rPr>
            <w:pPrChange w:id="228" w:author="Christos-Emmanouil Anastasiou" w:date="2020-05-15T05:15:00Z">
              <w:pPr>
                <w:pStyle w:val="TOC2"/>
                <w:tabs>
                  <w:tab w:val="left" w:pos="880"/>
                  <w:tab w:val="right" w:leader="dot" w:pos="9016"/>
                </w:tabs>
              </w:pPr>
            </w:pPrChange>
          </w:pPr>
          <w:ins w:id="22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"_Toc40412177"</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4.2</w:t>
            </w:r>
            <w:r>
              <w:rPr>
                <w:noProof/>
                <w:lang w:eastAsia="en-GB"/>
              </w:rPr>
              <w:tab/>
            </w:r>
            <w:r w:rsidRPr="003E6801">
              <w:rPr>
                <w:rStyle w:val="Hyperlink"/>
                <w:noProof/>
              </w:rPr>
              <w:t>ITERATION 2 – framework set up</w:t>
            </w:r>
            <w:r>
              <w:rPr>
                <w:noProof/>
                <w:webHidden/>
              </w:rPr>
              <w:tab/>
            </w:r>
            <w:r>
              <w:rPr>
                <w:noProof/>
                <w:webHidden/>
              </w:rPr>
              <w:fldChar w:fldCharType="begin"/>
            </w:r>
            <w:r>
              <w:rPr>
                <w:noProof/>
                <w:webHidden/>
              </w:rPr>
              <w:instrText xml:space="preserve"> PAGEREF _Toc40412177 \h </w:instrText>
            </w:r>
            <w:r>
              <w:rPr>
                <w:noProof/>
                <w:webHidden/>
              </w:rPr>
            </w:r>
          </w:ins>
          <w:r>
            <w:rPr>
              <w:noProof/>
              <w:webHidden/>
            </w:rPr>
            <w:fldChar w:fldCharType="separate"/>
          </w:r>
          <w:ins w:id="230" w:author="Christos-Emmanouil Anastasiou" w:date="2020-05-15T05:15:00Z">
            <w:r>
              <w:rPr>
                <w:noProof/>
                <w:webHidden/>
              </w:rPr>
              <w:t>23</w:t>
            </w:r>
            <w:r>
              <w:rPr>
                <w:noProof/>
                <w:webHidden/>
              </w:rPr>
              <w:fldChar w:fldCharType="end"/>
            </w:r>
            <w:r w:rsidRPr="003E6801">
              <w:rPr>
                <w:rStyle w:val="Hyperlink"/>
                <w:noProof/>
              </w:rPr>
              <w:fldChar w:fldCharType="end"/>
            </w:r>
          </w:ins>
        </w:p>
        <w:p w14:paraId="42ED551B" w14:textId="44D4E15D" w:rsidR="002A01CA" w:rsidRDefault="002A01CA" w:rsidP="002E5BE2">
          <w:pPr>
            <w:pStyle w:val="TOC3"/>
            <w:rPr>
              <w:ins w:id="231" w:author="Christos-Emmanouil Anastasiou" w:date="2020-05-15T05:15:00Z"/>
              <w:noProof/>
              <w:lang w:eastAsia="en-GB"/>
            </w:rPr>
          </w:pPr>
          <w:ins w:id="232"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"_Toc40412178"</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4.2.1</w:t>
            </w:r>
            <w:r>
              <w:rPr>
                <w:noProof/>
                <w:lang w:eastAsia="en-GB"/>
              </w:rPr>
              <w:tab/>
            </w:r>
            <w:r w:rsidRPr="003E6801">
              <w:rPr>
                <w:rStyle w:val="Hyperlink"/>
                <w:noProof/>
              </w:rPr>
              <w:t>Product backlog, MoSCoW</w:t>
            </w:r>
            <w:r>
              <w:rPr>
                <w:noProof/>
                <w:webHidden/>
              </w:rPr>
              <w:tab/>
            </w:r>
            <w:r>
              <w:rPr>
                <w:noProof/>
                <w:webHidden/>
              </w:rPr>
              <w:fldChar w:fldCharType="begin"/>
            </w:r>
            <w:r>
              <w:rPr>
                <w:noProof/>
                <w:webHidden/>
              </w:rPr>
              <w:instrText xml:space="preserve"> PAGEREF _Toc40412178 \h </w:instrText>
            </w:r>
            <w:r>
              <w:rPr>
                <w:noProof/>
                <w:webHidden/>
              </w:rPr>
            </w:r>
          </w:ins>
          <w:r>
            <w:rPr>
              <w:noProof/>
              <w:webHidden/>
            </w:rPr>
            <w:fldChar w:fldCharType="separate"/>
          </w:r>
          <w:ins w:id="233" w:author="Christos-Emmanouil Anastasiou" w:date="2020-05-15T05:15:00Z">
            <w:r>
              <w:rPr>
                <w:noProof/>
                <w:webHidden/>
              </w:rPr>
              <w:t>23</w:t>
            </w:r>
            <w:r>
              <w:rPr>
                <w:noProof/>
                <w:webHidden/>
              </w:rPr>
              <w:fldChar w:fldCharType="end"/>
            </w:r>
            <w:r w:rsidRPr="003E6801">
              <w:rPr>
                <w:rStyle w:val="Hyperlink"/>
                <w:noProof/>
              </w:rPr>
              <w:fldChar w:fldCharType="end"/>
            </w:r>
          </w:ins>
        </w:p>
        <w:p w14:paraId="25E6CC58" w14:textId="2A16826C" w:rsidR="002A01CA" w:rsidRDefault="002A01CA" w:rsidP="002E5BE2">
          <w:pPr>
            <w:pStyle w:val="TOC3"/>
            <w:rPr>
              <w:ins w:id="234" w:author="Christos-Emmanouil Anastasiou" w:date="2020-05-15T05:15:00Z"/>
              <w:noProof/>
              <w:lang w:eastAsia="en-GB"/>
            </w:rPr>
          </w:pPr>
          <w:ins w:id="235"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"_Toc40412179"</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4.2.2</w:t>
            </w:r>
            <w:r>
              <w:rPr>
                <w:noProof/>
                <w:lang w:eastAsia="en-GB"/>
              </w:rPr>
              <w:tab/>
            </w:r>
            <w:r w:rsidRPr="003E6801">
              <w:rPr>
                <w:rStyle w:val="Hyperlink"/>
                <w:noProof/>
              </w:rPr>
              <w:t>Class diagram</w:t>
            </w:r>
            <w:r>
              <w:rPr>
                <w:noProof/>
                <w:webHidden/>
              </w:rPr>
              <w:tab/>
            </w:r>
            <w:r>
              <w:rPr>
                <w:noProof/>
                <w:webHidden/>
              </w:rPr>
              <w:fldChar w:fldCharType="begin"/>
            </w:r>
            <w:r>
              <w:rPr>
                <w:noProof/>
                <w:webHidden/>
              </w:rPr>
              <w:instrText xml:space="preserve"> PAGEREF _Toc40412179 \h </w:instrText>
            </w:r>
            <w:r>
              <w:rPr>
                <w:noProof/>
                <w:webHidden/>
              </w:rPr>
            </w:r>
          </w:ins>
          <w:r>
            <w:rPr>
              <w:noProof/>
              <w:webHidden/>
            </w:rPr>
            <w:fldChar w:fldCharType="separate"/>
          </w:r>
          <w:ins w:id="236" w:author="Christos-Emmanouil Anastasiou" w:date="2020-05-15T05:15:00Z">
            <w:r>
              <w:rPr>
                <w:noProof/>
                <w:webHidden/>
              </w:rPr>
              <w:t>24</w:t>
            </w:r>
            <w:r>
              <w:rPr>
                <w:noProof/>
                <w:webHidden/>
              </w:rPr>
              <w:fldChar w:fldCharType="end"/>
            </w:r>
            <w:r w:rsidRPr="003E6801">
              <w:rPr>
                <w:rStyle w:val="Hyperlink"/>
                <w:noProof/>
              </w:rPr>
              <w:fldChar w:fldCharType="end"/>
            </w:r>
          </w:ins>
        </w:p>
        <w:p w14:paraId="223A1626" w14:textId="3E8B5401" w:rsidR="002A01CA" w:rsidRDefault="002A01CA" w:rsidP="002E5BE2">
          <w:pPr>
            <w:pStyle w:val="TOC3"/>
            <w:rPr>
              <w:ins w:id="237" w:author="Christos-Emmanouil Anastasiou" w:date="2020-05-15T05:15:00Z"/>
              <w:noProof/>
              <w:lang w:eastAsia="en-GB"/>
            </w:rPr>
          </w:pPr>
          <w:ins w:id="238"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"_Toc40412180"</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4.2.3</w:t>
            </w:r>
            <w:r>
              <w:rPr>
                <w:noProof/>
                <w:lang w:eastAsia="en-GB"/>
              </w:rPr>
              <w:tab/>
            </w:r>
            <w:r w:rsidRPr="003E6801">
              <w:rPr>
                <w:rStyle w:val="Hyperlink"/>
                <w:noProof/>
              </w:rPr>
              <w:t>Test objectives</w:t>
            </w:r>
            <w:r>
              <w:rPr>
                <w:noProof/>
                <w:webHidden/>
              </w:rPr>
              <w:tab/>
            </w:r>
            <w:r>
              <w:rPr>
                <w:noProof/>
                <w:webHidden/>
              </w:rPr>
              <w:fldChar w:fldCharType="begin"/>
            </w:r>
            <w:r>
              <w:rPr>
                <w:noProof/>
                <w:webHidden/>
              </w:rPr>
              <w:instrText xml:space="preserve"> PAGEREF _Toc40412180 \h </w:instrText>
            </w:r>
            <w:r>
              <w:rPr>
                <w:noProof/>
                <w:webHidden/>
              </w:rPr>
            </w:r>
          </w:ins>
          <w:r>
            <w:rPr>
              <w:noProof/>
              <w:webHidden/>
            </w:rPr>
            <w:fldChar w:fldCharType="separate"/>
          </w:r>
          <w:ins w:id="239" w:author="Christos-Emmanouil Anastasiou" w:date="2020-05-15T05:15:00Z">
            <w:r>
              <w:rPr>
                <w:noProof/>
                <w:webHidden/>
              </w:rPr>
              <w:t>25</w:t>
            </w:r>
            <w:r>
              <w:rPr>
                <w:noProof/>
                <w:webHidden/>
              </w:rPr>
              <w:fldChar w:fldCharType="end"/>
            </w:r>
            <w:r w:rsidRPr="003E6801">
              <w:rPr>
                <w:rStyle w:val="Hyperlink"/>
                <w:noProof/>
              </w:rPr>
              <w:fldChar w:fldCharType="end"/>
            </w:r>
          </w:ins>
        </w:p>
        <w:p w14:paraId="297082E7" w14:textId="0A6EAC87" w:rsidR="002A01CA" w:rsidRDefault="002A01CA" w:rsidP="002E5BE2">
          <w:pPr>
            <w:pStyle w:val="TOC3"/>
            <w:rPr>
              <w:ins w:id="240" w:author="Christos-Emmanouil Anastasiou" w:date="2020-05-15T05:15:00Z"/>
              <w:noProof/>
              <w:lang w:eastAsia="en-GB"/>
            </w:rPr>
          </w:pPr>
          <w:ins w:id="241"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"_Toc40412181"</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4.2.4</w:t>
            </w:r>
            <w:r>
              <w:rPr>
                <w:noProof/>
                <w:lang w:eastAsia="en-GB"/>
              </w:rPr>
              <w:tab/>
            </w:r>
            <w:r w:rsidRPr="003E6801">
              <w:rPr>
                <w:rStyle w:val="Hyperlink"/>
                <w:noProof/>
              </w:rPr>
              <w:t>Review</w:t>
            </w:r>
            <w:r>
              <w:rPr>
                <w:noProof/>
                <w:webHidden/>
              </w:rPr>
              <w:tab/>
            </w:r>
            <w:r>
              <w:rPr>
                <w:noProof/>
                <w:webHidden/>
              </w:rPr>
              <w:fldChar w:fldCharType="begin"/>
            </w:r>
            <w:r>
              <w:rPr>
                <w:noProof/>
                <w:webHidden/>
              </w:rPr>
              <w:instrText xml:space="preserve"> PAGEREF _Toc40412181 \h </w:instrText>
            </w:r>
            <w:r>
              <w:rPr>
                <w:noProof/>
                <w:webHidden/>
              </w:rPr>
            </w:r>
          </w:ins>
          <w:r>
            <w:rPr>
              <w:noProof/>
              <w:webHidden/>
            </w:rPr>
            <w:fldChar w:fldCharType="separate"/>
          </w:r>
          <w:ins w:id="242" w:author="Christos-Emmanouil Anastasiou" w:date="2020-05-15T05:15:00Z">
            <w:r>
              <w:rPr>
                <w:noProof/>
                <w:webHidden/>
              </w:rPr>
              <w:t>26</w:t>
            </w:r>
            <w:r>
              <w:rPr>
                <w:noProof/>
                <w:webHidden/>
              </w:rPr>
              <w:fldChar w:fldCharType="end"/>
            </w:r>
            <w:r w:rsidRPr="003E6801">
              <w:rPr>
                <w:rStyle w:val="Hyperlink"/>
                <w:noProof/>
              </w:rPr>
              <w:fldChar w:fldCharType="end"/>
            </w:r>
          </w:ins>
        </w:p>
        <w:p w14:paraId="5C5A9C40" w14:textId="7263DC39" w:rsidR="002A01CA" w:rsidRDefault="002A01CA" w:rsidP="002E5BE2">
          <w:pPr>
            <w:pStyle w:val="TOC3"/>
            <w:rPr>
              <w:ins w:id="243" w:author="Christos-Emmanouil Anastasiou" w:date="2020-05-15T05:15:00Z"/>
              <w:noProof/>
              <w:lang w:eastAsia="en-GB"/>
            </w:rPr>
          </w:pPr>
          <w:ins w:id="244"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"_Toc40412182"</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4.2.5</w:t>
            </w:r>
            <w:r>
              <w:rPr>
                <w:noProof/>
                <w:lang w:eastAsia="en-GB"/>
              </w:rPr>
              <w:tab/>
            </w:r>
            <w:r w:rsidRPr="003E6801">
              <w:rPr>
                <w:rStyle w:val="Hyperlink"/>
                <w:noProof/>
              </w:rPr>
              <w:t>Retrospective</w:t>
            </w:r>
            <w:r>
              <w:rPr>
                <w:noProof/>
                <w:webHidden/>
              </w:rPr>
              <w:tab/>
            </w:r>
            <w:r>
              <w:rPr>
                <w:noProof/>
                <w:webHidden/>
              </w:rPr>
              <w:fldChar w:fldCharType="begin"/>
            </w:r>
            <w:r>
              <w:rPr>
                <w:noProof/>
                <w:webHidden/>
              </w:rPr>
              <w:instrText xml:space="preserve"> PAGEREF _Toc40412182 \h </w:instrText>
            </w:r>
            <w:r>
              <w:rPr>
                <w:noProof/>
                <w:webHidden/>
              </w:rPr>
            </w:r>
          </w:ins>
          <w:r>
            <w:rPr>
              <w:noProof/>
              <w:webHidden/>
            </w:rPr>
            <w:fldChar w:fldCharType="separate"/>
          </w:r>
          <w:ins w:id="245" w:author="Christos-Emmanouil Anastasiou" w:date="2020-05-15T05:15:00Z">
            <w:r>
              <w:rPr>
                <w:noProof/>
                <w:webHidden/>
              </w:rPr>
              <w:t>26</w:t>
            </w:r>
            <w:r>
              <w:rPr>
                <w:noProof/>
                <w:webHidden/>
              </w:rPr>
              <w:fldChar w:fldCharType="end"/>
            </w:r>
            <w:r w:rsidRPr="003E6801">
              <w:rPr>
                <w:rStyle w:val="Hyperlink"/>
                <w:noProof/>
              </w:rPr>
              <w:fldChar w:fldCharType="end"/>
            </w:r>
          </w:ins>
        </w:p>
        <w:p w14:paraId="1B293644" w14:textId="52F3288C" w:rsidR="002A01CA" w:rsidRDefault="002A01CA" w:rsidP="002A01CA">
          <w:pPr>
            <w:pStyle w:val="TOC2"/>
            <w:rPr>
              <w:ins w:id="246" w:author="Christos-Emmanouil Anastasiou" w:date="2020-05-15T05:15:00Z"/>
              <w:noProof/>
              <w:lang w:eastAsia="en-GB"/>
            </w:rPr>
            <w:pPrChange w:id="247" w:author="Christos-Emmanouil Anastasiou" w:date="2020-05-15T05:15:00Z">
              <w:pPr>
                <w:pStyle w:val="TOC2"/>
                <w:tabs>
                  <w:tab w:val="left" w:pos="880"/>
                  <w:tab w:val="right" w:leader="dot" w:pos="9016"/>
                </w:tabs>
              </w:pPr>
            </w:pPrChange>
          </w:pPr>
          <w:ins w:id="248"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"_Toc40412183"</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4.3</w:t>
            </w:r>
            <w:r>
              <w:rPr>
                <w:noProof/>
                <w:lang w:eastAsia="en-GB"/>
              </w:rPr>
              <w:tab/>
            </w:r>
            <w:r w:rsidRPr="003E6801">
              <w:rPr>
                <w:rStyle w:val="Hyperlink"/>
                <w:noProof/>
              </w:rPr>
              <w:t>ITERATION 3 – Voxel placement</w:t>
            </w:r>
            <w:r>
              <w:rPr>
                <w:noProof/>
                <w:webHidden/>
              </w:rPr>
              <w:tab/>
            </w:r>
            <w:r>
              <w:rPr>
                <w:noProof/>
                <w:webHidden/>
              </w:rPr>
              <w:fldChar w:fldCharType="begin"/>
            </w:r>
            <w:r>
              <w:rPr>
                <w:noProof/>
                <w:webHidden/>
              </w:rPr>
              <w:instrText xml:space="preserve"> PAGEREF _Toc40412183 \h </w:instrText>
            </w:r>
            <w:r>
              <w:rPr>
                <w:noProof/>
                <w:webHidden/>
              </w:rPr>
            </w:r>
          </w:ins>
          <w:r>
            <w:rPr>
              <w:noProof/>
              <w:webHidden/>
            </w:rPr>
            <w:fldChar w:fldCharType="separate"/>
          </w:r>
          <w:ins w:id="249" w:author="Christos-Emmanouil Anastasiou" w:date="2020-05-15T05:15:00Z">
            <w:r>
              <w:rPr>
                <w:noProof/>
                <w:webHidden/>
              </w:rPr>
              <w:t>27</w:t>
            </w:r>
            <w:r>
              <w:rPr>
                <w:noProof/>
                <w:webHidden/>
              </w:rPr>
              <w:fldChar w:fldCharType="end"/>
            </w:r>
            <w:r w:rsidRPr="003E6801">
              <w:rPr>
                <w:rStyle w:val="Hyperlink"/>
                <w:noProof/>
              </w:rPr>
              <w:fldChar w:fldCharType="end"/>
            </w:r>
          </w:ins>
        </w:p>
        <w:p w14:paraId="1713A194" w14:textId="5A6EAD23" w:rsidR="002A01CA" w:rsidRDefault="002A01CA" w:rsidP="002E5BE2">
          <w:pPr>
            <w:pStyle w:val="TOC3"/>
            <w:rPr>
              <w:ins w:id="250" w:author="Christos-Emmanouil Anastasiou" w:date="2020-05-15T05:15:00Z"/>
              <w:noProof/>
              <w:lang w:eastAsia="en-GB"/>
            </w:rPr>
          </w:pPr>
          <w:ins w:id="251"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"_Toc40412184"</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4.3.1</w:t>
            </w:r>
            <w:r>
              <w:rPr>
                <w:noProof/>
                <w:lang w:eastAsia="en-GB"/>
              </w:rPr>
              <w:tab/>
            </w:r>
            <w:r w:rsidRPr="003E6801">
              <w:rPr>
                <w:rStyle w:val="Hyperlink"/>
                <w:noProof/>
              </w:rPr>
              <w:t>Product backlog, MoSCoW</w:t>
            </w:r>
            <w:r>
              <w:rPr>
                <w:noProof/>
                <w:webHidden/>
              </w:rPr>
              <w:tab/>
            </w:r>
            <w:r>
              <w:rPr>
                <w:noProof/>
                <w:webHidden/>
              </w:rPr>
              <w:fldChar w:fldCharType="begin"/>
            </w:r>
            <w:r>
              <w:rPr>
                <w:noProof/>
                <w:webHidden/>
              </w:rPr>
              <w:instrText xml:space="preserve"> PAGEREF _Toc40412184 \h </w:instrText>
            </w:r>
            <w:r>
              <w:rPr>
                <w:noProof/>
                <w:webHidden/>
              </w:rPr>
            </w:r>
          </w:ins>
          <w:r>
            <w:rPr>
              <w:noProof/>
              <w:webHidden/>
            </w:rPr>
            <w:fldChar w:fldCharType="separate"/>
          </w:r>
          <w:ins w:id="252" w:author="Christos-Emmanouil Anastasiou" w:date="2020-05-15T05:15:00Z">
            <w:r>
              <w:rPr>
                <w:noProof/>
                <w:webHidden/>
              </w:rPr>
              <w:t>27</w:t>
            </w:r>
            <w:r>
              <w:rPr>
                <w:noProof/>
                <w:webHidden/>
              </w:rPr>
              <w:fldChar w:fldCharType="end"/>
            </w:r>
            <w:r w:rsidRPr="003E6801">
              <w:rPr>
                <w:rStyle w:val="Hyperlink"/>
                <w:noProof/>
              </w:rPr>
              <w:fldChar w:fldCharType="end"/>
            </w:r>
          </w:ins>
        </w:p>
        <w:p w14:paraId="672A5A31" w14:textId="7737C8C2" w:rsidR="002A01CA" w:rsidRDefault="002A01CA" w:rsidP="002E5BE2">
          <w:pPr>
            <w:pStyle w:val="TOC3"/>
            <w:rPr>
              <w:ins w:id="253" w:author="Christos-Emmanouil Anastasiou" w:date="2020-05-15T05:15:00Z"/>
              <w:noProof/>
              <w:lang w:eastAsia="en-GB"/>
            </w:rPr>
          </w:pPr>
          <w:ins w:id="254"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"_Toc40412185"</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4.3.2</w:t>
            </w:r>
            <w:r>
              <w:rPr>
                <w:noProof/>
                <w:lang w:eastAsia="en-GB"/>
              </w:rPr>
              <w:tab/>
            </w:r>
            <w:r w:rsidRPr="003E6801">
              <w:rPr>
                <w:rStyle w:val="Hyperlink"/>
                <w:noProof/>
              </w:rPr>
              <w:t>Class diagram</w:t>
            </w:r>
            <w:r>
              <w:rPr>
                <w:noProof/>
                <w:webHidden/>
              </w:rPr>
              <w:tab/>
            </w:r>
            <w:r>
              <w:rPr>
                <w:noProof/>
                <w:webHidden/>
              </w:rPr>
              <w:fldChar w:fldCharType="begin"/>
            </w:r>
            <w:r>
              <w:rPr>
                <w:noProof/>
                <w:webHidden/>
              </w:rPr>
              <w:instrText xml:space="preserve"> PAGEREF _Toc40412185 \h </w:instrText>
            </w:r>
            <w:r>
              <w:rPr>
                <w:noProof/>
                <w:webHidden/>
              </w:rPr>
            </w:r>
          </w:ins>
          <w:r>
            <w:rPr>
              <w:noProof/>
              <w:webHidden/>
            </w:rPr>
            <w:fldChar w:fldCharType="separate"/>
          </w:r>
          <w:ins w:id="255" w:author="Christos-Emmanouil Anastasiou" w:date="2020-05-15T05:15:00Z">
            <w:r>
              <w:rPr>
                <w:noProof/>
                <w:webHidden/>
              </w:rPr>
              <w:t>29</w:t>
            </w:r>
            <w:r>
              <w:rPr>
                <w:noProof/>
                <w:webHidden/>
              </w:rPr>
              <w:fldChar w:fldCharType="end"/>
            </w:r>
            <w:r w:rsidRPr="003E6801">
              <w:rPr>
                <w:rStyle w:val="Hyperlink"/>
                <w:noProof/>
              </w:rPr>
              <w:fldChar w:fldCharType="end"/>
            </w:r>
          </w:ins>
        </w:p>
        <w:p w14:paraId="5ED3092D" w14:textId="36398F4F" w:rsidR="002A01CA" w:rsidRDefault="002A01CA" w:rsidP="002E5BE2">
          <w:pPr>
            <w:pStyle w:val="TOC3"/>
            <w:rPr>
              <w:ins w:id="256" w:author="Christos-Emmanouil Anastasiou" w:date="2020-05-15T05:15:00Z"/>
              <w:noProof/>
              <w:lang w:eastAsia="en-GB"/>
            </w:rPr>
          </w:pPr>
          <w:ins w:id="257"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"_Toc40412186"</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4.3.3</w:t>
            </w:r>
            <w:r>
              <w:rPr>
                <w:noProof/>
                <w:lang w:eastAsia="en-GB"/>
              </w:rPr>
              <w:tab/>
            </w:r>
            <w:r w:rsidRPr="003E6801">
              <w:rPr>
                <w:rStyle w:val="Hyperlink"/>
                <w:noProof/>
              </w:rPr>
              <w:t>Test objectives</w:t>
            </w:r>
            <w:r>
              <w:rPr>
                <w:noProof/>
                <w:webHidden/>
              </w:rPr>
              <w:tab/>
            </w:r>
            <w:r>
              <w:rPr>
                <w:noProof/>
                <w:webHidden/>
              </w:rPr>
              <w:fldChar w:fldCharType="begin"/>
            </w:r>
            <w:r>
              <w:rPr>
                <w:noProof/>
                <w:webHidden/>
              </w:rPr>
              <w:instrText xml:space="preserve"> PAGEREF _Toc40412186 \h </w:instrText>
            </w:r>
            <w:r>
              <w:rPr>
                <w:noProof/>
                <w:webHidden/>
              </w:rPr>
            </w:r>
          </w:ins>
          <w:r>
            <w:rPr>
              <w:noProof/>
              <w:webHidden/>
            </w:rPr>
            <w:fldChar w:fldCharType="separate"/>
          </w:r>
          <w:ins w:id="258" w:author="Christos-Emmanouil Anastasiou" w:date="2020-05-15T05:15:00Z">
            <w:r>
              <w:rPr>
                <w:noProof/>
                <w:webHidden/>
              </w:rPr>
              <w:t>30</w:t>
            </w:r>
            <w:r>
              <w:rPr>
                <w:noProof/>
                <w:webHidden/>
              </w:rPr>
              <w:fldChar w:fldCharType="end"/>
            </w:r>
            <w:r w:rsidRPr="003E6801">
              <w:rPr>
                <w:rStyle w:val="Hyperlink"/>
                <w:noProof/>
              </w:rPr>
              <w:fldChar w:fldCharType="end"/>
            </w:r>
          </w:ins>
        </w:p>
        <w:p w14:paraId="6113FB75" w14:textId="6A7B68CF" w:rsidR="002A01CA" w:rsidRDefault="002A01CA" w:rsidP="002E5BE2">
          <w:pPr>
            <w:pStyle w:val="TOC3"/>
            <w:rPr>
              <w:ins w:id="259" w:author="Christos-Emmanouil Anastasiou" w:date="2020-05-15T05:15:00Z"/>
              <w:noProof/>
              <w:lang w:eastAsia="en-GB"/>
            </w:rPr>
          </w:pPr>
          <w:ins w:id="260"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"_Toc40412187"</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4.3.4</w:t>
            </w:r>
            <w:r>
              <w:rPr>
                <w:noProof/>
                <w:lang w:eastAsia="en-GB"/>
              </w:rPr>
              <w:tab/>
            </w:r>
            <w:r w:rsidRPr="003E6801">
              <w:rPr>
                <w:rStyle w:val="Hyperlink"/>
                <w:noProof/>
              </w:rPr>
              <w:t>Review</w:t>
            </w:r>
            <w:r>
              <w:rPr>
                <w:noProof/>
                <w:webHidden/>
              </w:rPr>
              <w:tab/>
            </w:r>
            <w:r>
              <w:rPr>
                <w:noProof/>
                <w:webHidden/>
              </w:rPr>
              <w:fldChar w:fldCharType="begin"/>
            </w:r>
            <w:r>
              <w:rPr>
                <w:noProof/>
                <w:webHidden/>
              </w:rPr>
              <w:instrText xml:space="preserve"> PAGEREF _Toc40412187 \h </w:instrText>
            </w:r>
            <w:r>
              <w:rPr>
                <w:noProof/>
                <w:webHidden/>
              </w:rPr>
            </w:r>
          </w:ins>
          <w:r>
            <w:rPr>
              <w:noProof/>
              <w:webHidden/>
            </w:rPr>
            <w:fldChar w:fldCharType="separate"/>
          </w:r>
          <w:ins w:id="261" w:author="Christos-Emmanouil Anastasiou" w:date="2020-05-15T05:15:00Z">
            <w:r>
              <w:rPr>
                <w:noProof/>
                <w:webHidden/>
              </w:rPr>
              <w:t>30</w:t>
            </w:r>
            <w:r>
              <w:rPr>
                <w:noProof/>
                <w:webHidden/>
              </w:rPr>
              <w:fldChar w:fldCharType="end"/>
            </w:r>
            <w:r w:rsidRPr="003E6801">
              <w:rPr>
                <w:rStyle w:val="Hyperlink"/>
                <w:noProof/>
              </w:rPr>
              <w:fldChar w:fldCharType="end"/>
            </w:r>
          </w:ins>
        </w:p>
        <w:p w14:paraId="56A297DC" w14:textId="33E2A4FB" w:rsidR="002A01CA" w:rsidRDefault="002A01CA" w:rsidP="002E5BE2">
          <w:pPr>
            <w:pStyle w:val="TOC3"/>
            <w:rPr>
              <w:ins w:id="262" w:author="Christos-Emmanouil Anastasiou" w:date="2020-05-15T05:18:00Z"/>
              <w:rStyle w:val="Hyperlink"/>
              <w:noProof/>
            </w:rPr>
          </w:pPr>
          <w:ins w:id="26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"_Toc40412188"</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4.3.5</w:t>
            </w:r>
            <w:r>
              <w:rPr>
                <w:noProof/>
                <w:lang w:eastAsia="en-GB"/>
              </w:rPr>
              <w:tab/>
            </w:r>
            <w:r w:rsidRPr="003E6801">
              <w:rPr>
                <w:rStyle w:val="Hyperlink"/>
                <w:noProof/>
              </w:rPr>
              <w:t>Retrospective</w:t>
            </w:r>
            <w:r>
              <w:rPr>
                <w:noProof/>
                <w:webHidden/>
              </w:rPr>
              <w:tab/>
            </w:r>
            <w:r>
              <w:rPr>
                <w:noProof/>
                <w:webHidden/>
              </w:rPr>
              <w:fldChar w:fldCharType="begin"/>
            </w:r>
            <w:r>
              <w:rPr>
                <w:noProof/>
                <w:webHidden/>
              </w:rPr>
              <w:instrText xml:space="preserve"> PAGEREF _Toc40412188 \h </w:instrText>
            </w:r>
            <w:r>
              <w:rPr>
                <w:noProof/>
                <w:webHidden/>
              </w:rPr>
            </w:r>
          </w:ins>
          <w:r>
            <w:rPr>
              <w:noProof/>
              <w:webHidden/>
            </w:rPr>
            <w:fldChar w:fldCharType="separate"/>
          </w:r>
          <w:ins w:id="264" w:author="Christos-Emmanouil Anastasiou" w:date="2020-05-15T05:15:00Z">
            <w:r>
              <w:rPr>
                <w:noProof/>
                <w:webHidden/>
              </w:rPr>
              <w:t>30</w:t>
            </w:r>
            <w:r>
              <w:rPr>
                <w:noProof/>
                <w:webHidden/>
              </w:rPr>
              <w:fldChar w:fldCharType="end"/>
            </w:r>
            <w:r w:rsidRPr="003E6801">
              <w:rPr>
                <w:rStyle w:val="Hyperlink"/>
                <w:noProof/>
              </w:rPr>
              <w:fldChar w:fldCharType="end"/>
            </w:r>
          </w:ins>
        </w:p>
        <w:p w14:paraId="18DFFBAA" w14:textId="77777777" w:rsidR="002E5BE2" w:rsidRPr="002E5BE2" w:rsidRDefault="002E5BE2" w:rsidP="002E5BE2">
          <w:pPr>
            <w:rPr>
              <w:ins w:id="265" w:author="Christos-Emmanouil Anastasiou" w:date="2020-05-15T05:15:00Z"/>
              <w:rPrChange w:id="266" w:author="Christos-Emmanouil Anastasiou" w:date="2020-05-15T05:18:00Z">
                <w:rPr>
                  <w:ins w:id="267" w:author="Christos-Emmanouil Anastasiou" w:date="2020-05-15T05:15:00Z"/>
                  <w:noProof/>
                  <w:lang w:eastAsia="en-GB"/>
                </w:rPr>
              </w:rPrChange>
            </w:rPr>
            <w:pPrChange w:id="268" w:author="Christos-Emmanouil Anastasiou" w:date="2020-05-15T05:18:00Z">
              <w:pPr>
                <w:pStyle w:val="TOC3"/>
              </w:pPr>
            </w:pPrChange>
          </w:pPr>
        </w:p>
        <w:p w14:paraId="36A8C364" w14:textId="2E16D2DA" w:rsidR="002A01CA" w:rsidRDefault="002A01CA" w:rsidP="002A01CA">
          <w:pPr>
            <w:pStyle w:val="TOC2"/>
            <w:rPr>
              <w:ins w:id="269" w:author="Christos-Emmanouil Anastasiou" w:date="2020-05-15T05:15:00Z"/>
              <w:noProof/>
              <w:lang w:eastAsia="en-GB"/>
            </w:rPr>
            <w:pPrChange w:id="270" w:author="Christos-Emmanouil Anastasiou" w:date="2020-05-15T05:15:00Z">
              <w:pPr>
                <w:pStyle w:val="TOC2"/>
                <w:tabs>
                  <w:tab w:val="left" w:pos="880"/>
                  <w:tab w:val="right" w:leader="dot" w:pos="9016"/>
                </w:tabs>
              </w:pPr>
            </w:pPrChange>
          </w:pPr>
          <w:ins w:id="271" w:author="Christos-Emmanouil Anastasiou" w:date="2020-05-15T05:15:00Z">
            <w:r w:rsidRPr="003E6801">
              <w:rPr>
                <w:rStyle w:val="Hyperlink"/>
                <w:noProof/>
              </w:rPr>
              <w:lastRenderedPageBreak/>
              <w:fldChar w:fldCharType="begin"/>
            </w:r>
            <w:r w:rsidRPr="003E6801">
              <w:rPr>
                <w:rStyle w:val="Hyperlink"/>
                <w:noProof/>
              </w:rPr>
              <w:instrText xml:space="preserve"> </w:instrText>
            </w:r>
            <w:r>
              <w:rPr>
                <w:noProof/>
              </w:rPr>
              <w:instrText>HYPERLINK \l "_Toc40412189"</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4.4</w:t>
            </w:r>
            <w:r>
              <w:rPr>
                <w:noProof/>
                <w:lang w:eastAsia="en-GB"/>
              </w:rPr>
              <w:tab/>
            </w:r>
            <w:r w:rsidRPr="003E6801">
              <w:rPr>
                <w:rStyle w:val="Hyperlink"/>
                <w:noProof/>
              </w:rPr>
              <w:t>ITERATION 4 – Voxel organisation</w:t>
            </w:r>
            <w:r>
              <w:rPr>
                <w:noProof/>
                <w:webHidden/>
              </w:rPr>
              <w:tab/>
            </w:r>
            <w:r>
              <w:rPr>
                <w:noProof/>
                <w:webHidden/>
              </w:rPr>
              <w:fldChar w:fldCharType="begin"/>
            </w:r>
            <w:r>
              <w:rPr>
                <w:noProof/>
                <w:webHidden/>
              </w:rPr>
              <w:instrText xml:space="preserve"> PAGEREF _Toc40412189 \h </w:instrText>
            </w:r>
            <w:r>
              <w:rPr>
                <w:noProof/>
                <w:webHidden/>
              </w:rPr>
            </w:r>
          </w:ins>
          <w:r>
            <w:rPr>
              <w:noProof/>
              <w:webHidden/>
            </w:rPr>
            <w:fldChar w:fldCharType="separate"/>
          </w:r>
          <w:ins w:id="272" w:author="Christos-Emmanouil Anastasiou" w:date="2020-05-15T05:15:00Z">
            <w:r>
              <w:rPr>
                <w:noProof/>
                <w:webHidden/>
              </w:rPr>
              <w:t>31</w:t>
            </w:r>
            <w:r>
              <w:rPr>
                <w:noProof/>
                <w:webHidden/>
              </w:rPr>
              <w:fldChar w:fldCharType="end"/>
            </w:r>
            <w:r w:rsidRPr="003E6801">
              <w:rPr>
                <w:rStyle w:val="Hyperlink"/>
                <w:noProof/>
              </w:rPr>
              <w:fldChar w:fldCharType="end"/>
            </w:r>
          </w:ins>
        </w:p>
        <w:p w14:paraId="035C9F76" w14:textId="2C2A143D" w:rsidR="002A01CA" w:rsidRDefault="002A01CA" w:rsidP="002E5BE2">
          <w:pPr>
            <w:pStyle w:val="TOC3"/>
            <w:rPr>
              <w:ins w:id="273" w:author="Christos-Emmanouil Anastasiou" w:date="2020-05-15T05:15:00Z"/>
              <w:noProof/>
              <w:lang w:eastAsia="en-GB"/>
            </w:rPr>
          </w:pPr>
          <w:ins w:id="274"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"_Toc40412190"</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4.4.1</w:t>
            </w:r>
            <w:r>
              <w:rPr>
                <w:noProof/>
                <w:lang w:eastAsia="en-GB"/>
              </w:rPr>
              <w:tab/>
            </w:r>
            <w:r w:rsidRPr="003E6801">
              <w:rPr>
                <w:rStyle w:val="Hyperlink"/>
                <w:noProof/>
              </w:rPr>
              <w:t>Product backlog, MoSCoW</w:t>
            </w:r>
            <w:r>
              <w:rPr>
                <w:noProof/>
                <w:webHidden/>
              </w:rPr>
              <w:tab/>
            </w:r>
            <w:r>
              <w:rPr>
                <w:noProof/>
                <w:webHidden/>
              </w:rPr>
              <w:fldChar w:fldCharType="begin"/>
            </w:r>
            <w:r>
              <w:rPr>
                <w:noProof/>
                <w:webHidden/>
              </w:rPr>
              <w:instrText xml:space="preserve"> PAGEREF _Toc40412190 \h </w:instrText>
            </w:r>
            <w:r>
              <w:rPr>
                <w:noProof/>
                <w:webHidden/>
              </w:rPr>
            </w:r>
          </w:ins>
          <w:r>
            <w:rPr>
              <w:noProof/>
              <w:webHidden/>
            </w:rPr>
            <w:fldChar w:fldCharType="separate"/>
          </w:r>
          <w:ins w:id="275" w:author="Christos-Emmanouil Anastasiou" w:date="2020-05-15T05:15:00Z">
            <w:r>
              <w:rPr>
                <w:noProof/>
                <w:webHidden/>
              </w:rPr>
              <w:t>32</w:t>
            </w:r>
            <w:r>
              <w:rPr>
                <w:noProof/>
                <w:webHidden/>
              </w:rPr>
              <w:fldChar w:fldCharType="end"/>
            </w:r>
            <w:r w:rsidRPr="003E6801">
              <w:rPr>
                <w:rStyle w:val="Hyperlink"/>
                <w:noProof/>
              </w:rPr>
              <w:fldChar w:fldCharType="end"/>
            </w:r>
          </w:ins>
        </w:p>
        <w:p w14:paraId="135E13F6" w14:textId="466B579A" w:rsidR="002A01CA" w:rsidRDefault="002A01CA" w:rsidP="002E5BE2">
          <w:pPr>
            <w:pStyle w:val="TOC3"/>
            <w:rPr>
              <w:ins w:id="276" w:author="Christos-Emmanouil Anastasiou" w:date="2020-05-15T05:15:00Z"/>
              <w:noProof/>
              <w:lang w:eastAsia="en-GB"/>
            </w:rPr>
          </w:pPr>
          <w:ins w:id="277"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"_Toc40412191"</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4.4.2</w:t>
            </w:r>
            <w:r>
              <w:rPr>
                <w:noProof/>
                <w:lang w:eastAsia="en-GB"/>
              </w:rPr>
              <w:tab/>
            </w:r>
            <w:r w:rsidRPr="003E6801">
              <w:rPr>
                <w:rStyle w:val="Hyperlink"/>
                <w:noProof/>
              </w:rPr>
              <w:t>Class diagram</w:t>
            </w:r>
            <w:r>
              <w:rPr>
                <w:noProof/>
                <w:webHidden/>
              </w:rPr>
              <w:tab/>
            </w:r>
            <w:r>
              <w:rPr>
                <w:noProof/>
                <w:webHidden/>
              </w:rPr>
              <w:fldChar w:fldCharType="begin"/>
            </w:r>
            <w:r>
              <w:rPr>
                <w:noProof/>
                <w:webHidden/>
              </w:rPr>
              <w:instrText xml:space="preserve"> PAGEREF _Toc40412191 \h </w:instrText>
            </w:r>
            <w:r>
              <w:rPr>
                <w:noProof/>
                <w:webHidden/>
              </w:rPr>
            </w:r>
          </w:ins>
          <w:r>
            <w:rPr>
              <w:noProof/>
              <w:webHidden/>
            </w:rPr>
            <w:fldChar w:fldCharType="separate"/>
          </w:r>
          <w:ins w:id="278" w:author="Christos-Emmanouil Anastasiou" w:date="2020-05-15T05:15:00Z">
            <w:r>
              <w:rPr>
                <w:noProof/>
                <w:webHidden/>
              </w:rPr>
              <w:t>32</w:t>
            </w:r>
            <w:r>
              <w:rPr>
                <w:noProof/>
                <w:webHidden/>
              </w:rPr>
              <w:fldChar w:fldCharType="end"/>
            </w:r>
            <w:r w:rsidRPr="003E6801">
              <w:rPr>
                <w:rStyle w:val="Hyperlink"/>
                <w:noProof/>
              </w:rPr>
              <w:fldChar w:fldCharType="end"/>
            </w:r>
          </w:ins>
        </w:p>
        <w:p w14:paraId="1B3090A6" w14:textId="656A849E" w:rsidR="002A01CA" w:rsidRDefault="002A01CA" w:rsidP="002E5BE2">
          <w:pPr>
            <w:pStyle w:val="TOC3"/>
            <w:rPr>
              <w:ins w:id="279" w:author="Christos-Emmanouil Anastasiou" w:date="2020-05-15T05:15:00Z"/>
              <w:noProof/>
              <w:lang w:eastAsia="en-GB"/>
            </w:rPr>
          </w:pPr>
          <w:ins w:id="280"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"_Toc40412192"</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4.4.3</w:t>
            </w:r>
            <w:r>
              <w:rPr>
                <w:noProof/>
                <w:lang w:eastAsia="en-GB"/>
              </w:rPr>
              <w:tab/>
            </w:r>
            <w:r w:rsidRPr="003E6801">
              <w:rPr>
                <w:rStyle w:val="Hyperlink"/>
                <w:noProof/>
              </w:rPr>
              <w:t>Test objectives</w:t>
            </w:r>
            <w:r>
              <w:rPr>
                <w:noProof/>
                <w:webHidden/>
              </w:rPr>
              <w:tab/>
            </w:r>
            <w:r>
              <w:rPr>
                <w:noProof/>
                <w:webHidden/>
              </w:rPr>
              <w:fldChar w:fldCharType="begin"/>
            </w:r>
            <w:r>
              <w:rPr>
                <w:noProof/>
                <w:webHidden/>
              </w:rPr>
              <w:instrText xml:space="preserve"> PAGEREF _Toc40412192 \h </w:instrText>
            </w:r>
            <w:r>
              <w:rPr>
                <w:noProof/>
                <w:webHidden/>
              </w:rPr>
            </w:r>
          </w:ins>
          <w:r>
            <w:rPr>
              <w:noProof/>
              <w:webHidden/>
            </w:rPr>
            <w:fldChar w:fldCharType="separate"/>
          </w:r>
          <w:ins w:id="281" w:author="Christos-Emmanouil Anastasiou" w:date="2020-05-15T05:15:00Z">
            <w:r>
              <w:rPr>
                <w:noProof/>
                <w:webHidden/>
              </w:rPr>
              <w:t>34</w:t>
            </w:r>
            <w:r>
              <w:rPr>
                <w:noProof/>
                <w:webHidden/>
              </w:rPr>
              <w:fldChar w:fldCharType="end"/>
            </w:r>
            <w:r w:rsidRPr="003E6801">
              <w:rPr>
                <w:rStyle w:val="Hyperlink"/>
                <w:noProof/>
              </w:rPr>
              <w:fldChar w:fldCharType="end"/>
            </w:r>
          </w:ins>
        </w:p>
        <w:p w14:paraId="3129E056" w14:textId="3A457FB6" w:rsidR="002A01CA" w:rsidRDefault="002A01CA" w:rsidP="002E5BE2">
          <w:pPr>
            <w:pStyle w:val="TOC3"/>
            <w:rPr>
              <w:ins w:id="282" w:author="Christos-Emmanouil Anastasiou" w:date="2020-05-15T05:15:00Z"/>
              <w:noProof/>
              <w:lang w:eastAsia="en-GB"/>
            </w:rPr>
          </w:pPr>
          <w:ins w:id="28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"_Toc40412193"</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4.4.4</w:t>
            </w:r>
            <w:r>
              <w:rPr>
                <w:noProof/>
                <w:lang w:eastAsia="en-GB"/>
              </w:rPr>
              <w:tab/>
            </w:r>
            <w:r w:rsidRPr="003E6801">
              <w:rPr>
                <w:rStyle w:val="Hyperlink"/>
                <w:noProof/>
              </w:rPr>
              <w:t>Review</w:t>
            </w:r>
            <w:r>
              <w:rPr>
                <w:noProof/>
                <w:webHidden/>
              </w:rPr>
              <w:tab/>
            </w:r>
            <w:r>
              <w:rPr>
                <w:noProof/>
                <w:webHidden/>
              </w:rPr>
              <w:fldChar w:fldCharType="begin"/>
            </w:r>
            <w:r>
              <w:rPr>
                <w:noProof/>
                <w:webHidden/>
              </w:rPr>
              <w:instrText xml:space="preserve"> PAGEREF _Toc40412193 \h </w:instrText>
            </w:r>
            <w:r>
              <w:rPr>
                <w:noProof/>
                <w:webHidden/>
              </w:rPr>
            </w:r>
          </w:ins>
          <w:r>
            <w:rPr>
              <w:noProof/>
              <w:webHidden/>
            </w:rPr>
            <w:fldChar w:fldCharType="separate"/>
          </w:r>
          <w:ins w:id="284" w:author="Christos-Emmanouil Anastasiou" w:date="2020-05-15T05:15:00Z">
            <w:r>
              <w:rPr>
                <w:noProof/>
                <w:webHidden/>
              </w:rPr>
              <w:t>35</w:t>
            </w:r>
            <w:r>
              <w:rPr>
                <w:noProof/>
                <w:webHidden/>
              </w:rPr>
              <w:fldChar w:fldCharType="end"/>
            </w:r>
            <w:r w:rsidRPr="003E6801">
              <w:rPr>
                <w:rStyle w:val="Hyperlink"/>
                <w:noProof/>
              </w:rPr>
              <w:fldChar w:fldCharType="end"/>
            </w:r>
          </w:ins>
        </w:p>
        <w:p w14:paraId="2E900747" w14:textId="526FF926" w:rsidR="002A01CA" w:rsidRDefault="002A01CA" w:rsidP="002E5BE2">
          <w:pPr>
            <w:pStyle w:val="TOC3"/>
            <w:rPr>
              <w:ins w:id="285" w:author="Christos-Emmanouil Anastasiou" w:date="2020-05-15T05:15:00Z"/>
              <w:noProof/>
              <w:lang w:eastAsia="en-GB"/>
            </w:rPr>
          </w:pPr>
          <w:ins w:id="28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"_Toc40412194"</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4.4.5</w:t>
            </w:r>
            <w:r>
              <w:rPr>
                <w:noProof/>
                <w:lang w:eastAsia="en-GB"/>
              </w:rPr>
              <w:tab/>
            </w:r>
            <w:r w:rsidRPr="003E6801">
              <w:rPr>
                <w:rStyle w:val="Hyperlink"/>
                <w:noProof/>
              </w:rPr>
              <w:t>Retrospective</w:t>
            </w:r>
            <w:r>
              <w:rPr>
                <w:noProof/>
                <w:webHidden/>
              </w:rPr>
              <w:tab/>
            </w:r>
            <w:r>
              <w:rPr>
                <w:noProof/>
                <w:webHidden/>
              </w:rPr>
              <w:fldChar w:fldCharType="begin"/>
            </w:r>
            <w:r>
              <w:rPr>
                <w:noProof/>
                <w:webHidden/>
              </w:rPr>
              <w:instrText xml:space="preserve"> PAGEREF _Toc40412194 \h </w:instrText>
            </w:r>
            <w:r>
              <w:rPr>
                <w:noProof/>
                <w:webHidden/>
              </w:rPr>
            </w:r>
          </w:ins>
          <w:r>
            <w:rPr>
              <w:noProof/>
              <w:webHidden/>
            </w:rPr>
            <w:fldChar w:fldCharType="separate"/>
          </w:r>
          <w:ins w:id="287" w:author="Christos-Emmanouil Anastasiou" w:date="2020-05-15T05:15:00Z">
            <w:r>
              <w:rPr>
                <w:noProof/>
                <w:webHidden/>
              </w:rPr>
              <w:t>35</w:t>
            </w:r>
            <w:r>
              <w:rPr>
                <w:noProof/>
                <w:webHidden/>
              </w:rPr>
              <w:fldChar w:fldCharType="end"/>
            </w:r>
            <w:r w:rsidRPr="003E6801">
              <w:rPr>
                <w:rStyle w:val="Hyperlink"/>
                <w:noProof/>
              </w:rPr>
              <w:fldChar w:fldCharType="end"/>
            </w:r>
          </w:ins>
        </w:p>
        <w:p w14:paraId="667405EF" w14:textId="2A41EAD2" w:rsidR="002A01CA" w:rsidRDefault="002A01CA" w:rsidP="002A01CA">
          <w:pPr>
            <w:pStyle w:val="TOC1"/>
            <w:rPr>
              <w:ins w:id="288" w:author="Christos-Emmanouil Anastasiou" w:date="2020-05-15T05:15:00Z"/>
              <w:noProof/>
              <w:lang w:eastAsia="en-GB"/>
            </w:rPr>
          </w:pPr>
          <w:ins w:id="28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"_Toc40412195"</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14:scene3d>
                  <w14:camera w14:prst="orthographicFront"/>
                  <w14:lightRig w14:rig="threePt" w14:dir="t">
                    <w14:rot w14:lat="0" w14:lon="0" w14:rev="0"/>
                  </w14:lightRig>
                </w14:scene3d>
              </w:rPr>
              <w:t>CHAPTER 5</w:t>
            </w:r>
            <w:r>
              <w:rPr>
                <w:noProof/>
                <w:webHidden/>
              </w:rPr>
              <w:tab/>
            </w:r>
            <w:r>
              <w:rPr>
                <w:noProof/>
                <w:webHidden/>
              </w:rPr>
              <w:fldChar w:fldCharType="begin"/>
            </w:r>
            <w:r>
              <w:rPr>
                <w:noProof/>
                <w:webHidden/>
              </w:rPr>
              <w:instrText xml:space="preserve"> PAGEREF _Toc40412195 \h </w:instrText>
            </w:r>
            <w:r>
              <w:rPr>
                <w:noProof/>
                <w:webHidden/>
              </w:rPr>
            </w:r>
          </w:ins>
          <w:r>
            <w:rPr>
              <w:noProof/>
              <w:webHidden/>
            </w:rPr>
            <w:fldChar w:fldCharType="separate"/>
          </w:r>
          <w:ins w:id="290" w:author="Christos-Emmanouil Anastasiou" w:date="2020-05-15T05:15:00Z">
            <w:r>
              <w:rPr>
                <w:noProof/>
                <w:webHidden/>
              </w:rPr>
              <w:t>36</w:t>
            </w:r>
            <w:r>
              <w:rPr>
                <w:noProof/>
                <w:webHidden/>
              </w:rPr>
              <w:fldChar w:fldCharType="end"/>
            </w:r>
            <w:r w:rsidRPr="003E6801">
              <w:rPr>
                <w:rStyle w:val="Hyperlink"/>
                <w:noProof/>
              </w:rPr>
              <w:fldChar w:fldCharType="end"/>
            </w:r>
          </w:ins>
        </w:p>
        <w:p w14:paraId="0C14852F" w14:textId="7666E2B5" w:rsidR="002A01CA" w:rsidRDefault="002A01CA" w:rsidP="002A01CA">
          <w:pPr>
            <w:pStyle w:val="TOC2"/>
            <w:rPr>
              <w:ins w:id="291" w:author="Christos-Emmanouil Anastasiou" w:date="2020-05-15T05:15:00Z"/>
              <w:noProof/>
              <w:lang w:eastAsia="en-GB"/>
            </w:rPr>
            <w:pPrChange w:id="292" w:author="Christos-Emmanouil Anastasiou" w:date="2020-05-15T05:15:00Z">
              <w:pPr>
                <w:pStyle w:val="TOC2"/>
                <w:tabs>
                  <w:tab w:val="left" w:pos="880"/>
                  <w:tab w:val="right" w:leader="dot" w:pos="9016"/>
                </w:tabs>
              </w:pPr>
            </w:pPrChange>
          </w:pPr>
          <w:ins w:id="293"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"_Toc40412196"</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5.1</w:t>
            </w:r>
            <w:r>
              <w:rPr>
                <w:noProof/>
                <w:lang w:eastAsia="en-GB"/>
              </w:rPr>
              <w:tab/>
            </w:r>
            <w:r w:rsidRPr="003E6801">
              <w:rPr>
                <w:rStyle w:val="Hyperlink"/>
                <w:noProof/>
              </w:rPr>
              <w:t>Evaluating the success of the project</w:t>
            </w:r>
            <w:r>
              <w:rPr>
                <w:noProof/>
                <w:webHidden/>
              </w:rPr>
              <w:tab/>
            </w:r>
            <w:r>
              <w:rPr>
                <w:noProof/>
                <w:webHidden/>
              </w:rPr>
              <w:fldChar w:fldCharType="begin"/>
            </w:r>
            <w:r>
              <w:rPr>
                <w:noProof/>
                <w:webHidden/>
              </w:rPr>
              <w:instrText xml:space="preserve"> PAGEREF _Toc40412196 \h </w:instrText>
            </w:r>
            <w:r>
              <w:rPr>
                <w:noProof/>
                <w:webHidden/>
              </w:rPr>
            </w:r>
          </w:ins>
          <w:r>
            <w:rPr>
              <w:noProof/>
              <w:webHidden/>
            </w:rPr>
            <w:fldChar w:fldCharType="separate"/>
          </w:r>
          <w:ins w:id="294" w:author="Christos-Emmanouil Anastasiou" w:date="2020-05-15T05:15:00Z">
            <w:r>
              <w:rPr>
                <w:noProof/>
                <w:webHidden/>
              </w:rPr>
              <w:t>36</w:t>
            </w:r>
            <w:r>
              <w:rPr>
                <w:noProof/>
                <w:webHidden/>
              </w:rPr>
              <w:fldChar w:fldCharType="end"/>
            </w:r>
            <w:r w:rsidRPr="003E6801">
              <w:rPr>
                <w:rStyle w:val="Hyperlink"/>
                <w:noProof/>
              </w:rPr>
              <w:fldChar w:fldCharType="end"/>
            </w:r>
          </w:ins>
        </w:p>
        <w:p w14:paraId="0A460A02" w14:textId="2A7E2430" w:rsidR="002A01CA" w:rsidRDefault="002A01CA" w:rsidP="002E5BE2">
          <w:pPr>
            <w:pStyle w:val="TOC3"/>
            <w:rPr>
              <w:ins w:id="295" w:author="Christos-Emmanouil Anastasiou" w:date="2020-05-15T05:15:00Z"/>
              <w:noProof/>
              <w:lang w:eastAsia="en-GB"/>
            </w:rPr>
          </w:pPr>
          <w:ins w:id="29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"_Toc40412197"</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5.1.1</w:t>
            </w:r>
            <w:r>
              <w:rPr>
                <w:noProof/>
                <w:lang w:eastAsia="en-GB"/>
              </w:rPr>
              <w:tab/>
            </w:r>
          </w:ins>
          <w:ins w:id="297" w:author="Christos-Emmanouil Anastasiou" w:date="2020-05-15T05:18:00Z">
            <w:r w:rsidR="002E5BE2">
              <w:rPr>
                <w:rStyle w:val="Hyperlink"/>
                <w:noProof/>
              </w:rPr>
              <w:t>E</w:t>
            </w:r>
          </w:ins>
          <w:ins w:id="298" w:author="Christos-Emmanouil Anastasiou" w:date="2020-05-15T05:15:00Z">
            <w:r w:rsidRPr="003E6801">
              <w:rPr>
                <w:rStyle w:val="Hyperlink"/>
                <w:noProof/>
              </w:rPr>
              <w:t>xperience gained</w:t>
            </w:r>
            <w:r>
              <w:rPr>
                <w:noProof/>
                <w:webHidden/>
              </w:rPr>
              <w:tab/>
            </w:r>
            <w:r>
              <w:rPr>
                <w:noProof/>
                <w:webHidden/>
              </w:rPr>
              <w:fldChar w:fldCharType="begin"/>
            </w:r>
            <w:r>
              <w:rPr>
                <w:noProof/>
                <w:webHidden/>
              </w:rPr>
              <w:instrText xml:space="preserve"> PAGEREF _Toc40412197 \h </w:instrText>
            </w:r>
            <w:r>
              <w:rPr>
                <w:noProof/>
                <w:webHidden/>
              </w:rPr>
            </w:r>
          </w:ins>
          <w:r>
            <w:rPr>
              <w:noProof/>
              <w:webHidden/>
            </w:rPr>
            <w:fldChar w:fldCharType="separate"/>
          </w:r>
          <w:ins w:id="299" w:author="Christos-Emmanouil Anastasiou" w:date="2020-05-15T05:15:00Z">
            <w:r>
              <w:rPr>
                <w:noProof/>
                <w:webHidden/>
              </w:rPr>
              <w:t>36</w:t>
            </w:r>
            <w:r>
              <w:rPr>
                <w:noProof/>
                <w:webHidden/>
              </w:rPr>
              <w:fldChar w:fldCharType="end"/>
            </w:r>
            <w:r w:rsidRPr="003E6801">
              <w:rPr>
                <w:rStyle w:val="Hyperlink"/>
                <w:noProof/>
              </w:rPr>
              <w:fldChar w:fldCharType="end"/>
            </w:r>
          </w:ins>
        </w:p>
        <w:p w14:paraId="3BFAAF77" w14:textId="4E10FFE6" w:rsidR="002A01CA" w:rsidRDefault="002A01CA" w:rsidP="002E5BE2">
          <w:pPr>
            <w:pStyle w:val="TOC3"/>
            <w:rPr>
              <w:ins w:id="300" w:author="Christos-Emmanouil Anastasiou" w:date="2020-05-15T05:15:00Z"/>
              <w:noProof/>
              <w:lang w:eastAsia="en-GB"/>
            </w:rPr>
          </w:pPr>
          <w:ins w:id="301"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"_Toc40412198"</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5.1.2</w:t>
            </w:r>
            <w:r>
              <w:rPr>
                <w:noProof/>
                <w:lang w:eastAsia="en-GB"/>
              </w:rPr>
              <w:tab/>
            </w:r>
          </w:ins>
          <w:ins w:id="302" w:author="Christos-Emmanouil Anastasiou" w:date="2020-05-15T05:18:00Z">
            <w:r w:rsidR="002E5BE2">
              <w:rPr>
                <w:rStyle w:val="Hyperlink"/>
              </w:rPr>
              <w:t>F</w:t>
            </w:r>
          </w:ins>
          <w:ins w:id="303" w:author="Christos-Emmanouil Anastasiou" w:date="2020-05-15T05:15:00Z">
            <w:r w:rsidRPr="003E6801">
              <w:rPr>
                <w:rStyle w:val="Hyperlink"/>
                <w:noProof/>
              </w:rPr>
              <w:t>inal conclusion</w:t>
            </w:r>
            <w:r>
              <w:rPr>
                <w:noProof/>
                <w:webHidden/>
              </w:rPr>
              <w:tab/>
            </w:r>
            <w:r>
              <w:rPr>
                <w:noProof/>
                <w:webHidden/>
              </w:rPr>
              <w:fldChar w:fldCharType="begin"/>
            </w:r>
            <w:r>
              <w:rPr>
                <w:noProof/>
                <w:webHidden/>
              </w:rPr>
              <w:instrText xml:space="preserve"> PAGEREF _Toc40412198 \h </w:instrText>
            </w:r>
            <w:r>
              <w:rPr>
                <w:noProof/>
                <w:webHidden/>
              </w:rPr>
            </w:r>
          </w:ins>
          <w:r>
            <w:rPr>
              <w:noProof/>
              <w:webHidden/>
            </w:rPr>
            <w:fldChar w:fldCharType="separate"/>
          </w:r>
          <w:ins w:id="304" w:author="Christos-Emmanouil Anastasiou" w:date="2020-05-15T05:15:00Z">
            <w:r>
              <w:rPr>
                <w:noProof/>
                <w:webHidden/>
              </w:rPr>
              <w:t>37</w:t>
            </w:r>
            <w:r>
              <w:rPr>
                <w:noProof/>
                <w:webHidden/>
              </w:rPr>
              <w:fldChar w:fldCharType="end"/>
            </w:r>
            <w:r w:rsidRPr="003E6801">
              <w:rPr>
                <w:rStyle w:val="Hyperlink"/>
                <w:noProof/>
              </w:rPr>
              <w:fldChar w:fldCharType="end"/>
            </w:r>
          </w:ins>
        </w:p>
        <w:p w14:paraId="1B2A3FAD" w14:textId="72839973" w:rsidR="002A01CA" w:rsidRDefault="002A01CA" w:rsidP="002E5BE2">
          <w:pPr>
            <w:pStyle w:val="TOC3"/>
            <w:rPr>
              <w:ins w:id="305" w:author="Christos-Emmanouil Anastasiou" w:date="2020-05-15T05:15:00Z"/>
              <w:noProof/>
              <w:lang w:eastAsia="en-GB"/>
            </w:rPr>
          </w:pPr>
          <w:ins w:id="306"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"_Toc40412199"</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5.1.3</w:t>
            </w:r>
            <w:r>
              <w:rPr>
                <w:noProof/>
                <w:lang w:eastAsia="en-GB"/>
              </w:rPr>
              <w:tab/>
            </w:r>
            <w:r w:rsidRPr="003E6801">
              <w:rPr>
                <w:rStyle w:val="Hyperlink"/>
                <w:noProof/>
              </w:rPr>
              <w:t>Future works</w:t>
            </w:r>
            <w:r>
              <w:rPr>
                <w:noProof/>
                <w:webHidden/>
              </w:rPr>
              <w:tab/>
            </w:r>
            <w:r>
              <w:rPr>
                <w:noProof/>
                <w:webHidden/>
              </w:rPr>
              <w:fldChar w:fldCharType="begin"/>
            </w:r>
            <w:r>
              <w:rPr>
                <w:noProof/>
                <w:webHidden/>
              </w:rPr>
              <w:instrText xml:space="preserve"> PAGEREF _Toc40412199 \h </w:instrText>
            </w:r>
            <w:r>
              <w:rPr>
                <w:noProof/>
                <w:webHidden/>
              </w:rPr>
            </w:r>
          </w:ins>
          <w:r>
            <w:rPr>
              <w:noProof/>
              <w:webHidden/>
            </w:rPr>
            <w:fldChar w:fldCharType="separate"/>
          </w:r>
          <w:ins w:id="307" w:author="Christos-Emmanouil Anastasiou" w:date="2020-05-15T05:15:00Z">
            <w:r>
              <w:rPr>
                <w:noProof/>
                <w:webHidden/>
              </w:rPr>
              <w:t>39</w:t>
            </w:r>
            <w:r>
              <w:rPr>
                <w:noProof/>
                <w:webHidden/>
              </w:rPr>
              <w:fldChar w:fldCharType="end"/>
            </w:r>
            <w:r w:rsidRPr="003E6801">
              <w:rPr>
                <w:rStyle w:val="Hyperlink"/>
                <w:noProof/>
              </w:rPr>
              <w:fldChar w:fldCharType="end"/>
            </w:r>
          </w:ins>
        </w:p>
        <w:p w14:paraId="3ED9825A" w14:textId="4B8FA832" w:rsidR="002A01CA" w:rsidRDefault="002A01CA" w:rsidP="002A01CA">
          <w:pPr>
            <w:pStyle w:val="TOC1"/>
            <w:rPr>
              <w:ins w:id="308" w:author="Christos-Emmanouil Anastasiou" w:date="2020-05-15T05:15:00Z"/>
              <w:noProof/>
              <w:lang w:eastAsia="en-GB"/>
            </w:rPr>
          </w:pPr>
          <w:ins w:id="309" w:author="Christos-Emmanouil Anastasiou" w:date="2020-05-15T05:15:00Z">
            <w:r w:rsidRPr="003E6801">
              <w:rPr>
                <w:rStyle w:val="Hyperlink"/>
                <w:noProof/>
              </w:rPr>
              <w:fldChar w:fldCharType="begin"/>
            </w:r>
            <w:r w:rsidRPr="003E6801">
              <w:rPr>
                <w:rStyle w:val="Hyperlink"/>
                <w:noProof/>
              </w:rPr>
              <w:instrText xml:space="preserve"> </w:instrText>
            </w:r>
            <w:r>
              <w:rPr>
                <w:noProof/>
              </w:rPr>
              <w:instrText>HYPERLINK \l "_Toc40412200"</w:instrText>
            </w:r>
            <w:r w:rsidRPr="003E6801">
              <w:rPr>
                <w:rStyle w:val="Hyperlink"/>
                <w:noProof/>
              </w:rPr>
              <w:instrText xml:space="preserve"> </w:instrText>
            </w:r>
            <w:r w:rsidRPr="003E6801">
              <w:rPr>
                <w:rStyle w:val="Hyperlink"/>
                <w:noProof/>
              </w:rPr>
            </w:r>
            <w:r w:rsidRPr="003E6801">
              <w:rPr>
                <w:rStyle w:val="Hyperlink"/>
                <w:noProof/>
              </w:rPr>
              <w:fldChar w:fldCharType="separate"/>
            </w:r>
            <w:r w:rsidRPr="003E6801">
              <w:rPr>
                <w:rStyle w:val="Hyperlink"/>
                <w:noProof/>
              </w:rPr>
              <w:t>References</w:t>
            </w:r>
            <w:r>
              <w:rPr>
                <w:noProof/>
                <w:webHidden/>
              </w:rPr>
              <w:tab/>
            </w:r>
            <w:r>
              <w:rPr>
                <w:noProof/>
                <w:webHidden/>
              </w:rPr>
              <w:fldChar w:fldCharType="begin"/>
            </w:r>
            <w:r>
              <w:rPr>
                <w:noProof/>
                <w:webHidden/>
              </w:rPr>
              <w:instrText xml:space="preserve"> PAGEREF _Toc40412200 \h </w:instrText>
            </w:r>
            <w:r>
              <w:rPr>
                <w:noProof/>
                <w:webHidden/>
              </w:rPr>
            </w:r>
          </w:ins>
          <w:r>
            <w:rPr>
              <w:noProof/>
              <w:webHidden/>
            </w:rPr>
            <w:fldChar w:fldCharType="separate"/>
          </w:r>
          <w:ins w:id="310" w:author="Christos-Emmanouil Anastasiou" w:date="2020-05-15T05:15:00Z">
            <w:r>
              <w:rPr>
                <w:noProof/>
                <w:webHidden/>
              </w:rPr>
              <w:t>40</w:t>
            </w:r>
            <w:r>
              <w:rPr>
                <w:noProof/>
                <w:webHidden/>
              </w:rPr>
              <w:fldChar w:fldCharType="end"/>
            </w:r>
            <w:r w:rsidRPr="003E6801">
              <w:rPr>
                <w:rStyle w:val="Hyperlink"/>
                <w:noProof/>
              </w:rPr>
              <w:fldChar w:fldCharType="end"/>
            </w:r>
          </w:ins>
        </w:p>
        <w:p w14:paraId="3A87EE78" w14:textId="107B1ACF" w:rsidR="00FF552E" w:rsidDel="002A01CA" w:rsidRDefault="00FF552E">
          <w:pPr>
            <w:pStyle w:val="TOC1"/>
            <w:rPr>
              <w:ins w:id="311" w:author="Tassos Anastasiou" w:date="2020-05-09T17:49:00Z"/>
              <w:del w:id="312" w:author="Christos-Emmanouil Anastasiou" w:date="2020-05-15T05:12:00Z"/>
              <w:noProof/>
              <w:lang w:eastAsia="en-GB"/>
            </w:rPr>
          </w:pPr>
          <w:ins w:id="313" w:author="Tassos Anastasiou" w:date="2020-05-09T17:49:00Z">
            <w:del w:id="314" w:author="Christos-Emmanouil Anastasiou" w:date="2020-05-15T05:12:00Z">
              <w:r w:rsidRPr="002A01CA" w:rsidDel="002A01CA">
                <w:rPr>
                  <w:rStyle w:val="Hyperlink"/>
                  <w:noProof/>
                  <w14:scene3d>
                    <w14:camera w14:prst="orthographicFront"/>
                    <w14:lightRig w14:rig="threePt" w14:dir="t">
                      <w14:rot w14:lat="0" w14:lon="0" w14:rev="0"/>
                    </w14:lightRig>
                  </w14:scene3d>
                </w:rPr>
                <w:delText>CHAPTER 1</w:delText>
              </w:r>
              <w:r w:rsidDel="002A01CA">
                <w:rPr>
                  <w:noProof/>
                  <w:webHidden/>
                </w:rPr>
                <w:tab/>
                <w:delText>1</w:delText>
              </w:r>
            </w:del>
          </w:ins>
        </w:p>
        <w:p w14:paraId="0BD45733" w14:textId="6ADDB12C" w:rsidR="00FF552E" w:rsidDel="002A01CA" w:rsidRDefault="00FF552E">
          <w:pPr>
            <w:pStyle w:val="TOC2"/>
            <w:rPr>
              <w:ins w:id="315" w:author="Tassos Anastasiou" w:date="2020-05-09T17:49:00Z"/>
              <w:del w:id="316" w:author="Christos-Emmanouil Anastasiou" w:date="2020-05-15T05:12:00Z"/>
              <w:noProof/>
              <w:lang w:eastAsia="en-GB"/>
            </w:rPr>
          </w:pPr>
          <w:ins w:id="317" w:author="Tassos Anastasiou" w:date="2020-05-09T17:49:00Z">
            <w:del w:id="318" w:author="Christos-Emmanouil Anastasiou" w:date="2020-05-15T05:12:00Z">
              <w:r w:rsidRPr="002A01CA" w:rsidDel="002A01CA">
                <w:rPr>
                  <w:rStyle w:val="Hyperlink"/>
                  <w:noProof/>
                </w:rPr>
                <w:delText>1.1</w:delText>
              </w:r>
              <w:r w:rsidDel="002A01CA">
                <w:rPr>
                  <w:noProof/>
                  <w:lang w:eastAsia="en-GB"/>
                </w:rPr>
                <w:tab/>
              </w:r>
              <w:r w:rsidRPr="002A01CA" w:rsidDel="002A01CA">
                <w:rPr>
                  <w:rStyle w:val="Hyperlink"/>
                  <w:noProof/>
                </w:rPr>
                <w:delText>Introduction</w:delText>
              </w:r>
              <w:r w:rsidDel="002A01CA">
                <w:rPr>
                  <w:noProof/>
                  <w:webHidden/>
                </w:rPr>
                <w:tab/>
                <w:delText>1</w:delText>
              </w:r>
            </w:del>
          </w:ins>
        </w:p>
        <w:p w14:paraId="6C21FEB1" w14:textId="329684C4" w:rsidR="00FF552E" w:rsidDel="002A01CA" w:rsidRDefault="00FF552E">
          <w:pPr>
            <w:pStyle w:val="TOC2"/>
            <w:rPr>
              <w:ins w:id="319" w:author="Tassos Anastasiou" w:date="2020-05-09T17:49:00Z"/>
              <w:del w:id="320" w:author="Christos-Emmanouil Anastasiou" w:date="2020-05-15T05:12:00Z"/>
              <w:noProof/>
              <w:lang w:eastAsia="en-GB"/>
            </w:rPr>
          </w:pPr>
          <w:ins w:id="321" w:author="Tassos Anastasiou" w:date="2020-05-09T17:49:00Z">
            <w:del w:id="322" w:author="Christos-Emmanouil Anastasiou" w:date="2020-05-15T05:12:00Z">
              <w:r w:rsidRPr="002A01CA" w:rsidDel="002A01CA">
                <w:rPr>
                  <w:rStyle w:val="Hyperlink"/>
                  <w:noProof/>
                </w:rPr>
                <w:delText>1.2</w:delText>
              </w:r>
              <w:r w:rsidDel="002A01CA">
                <w:rPr>
                  <w:noProof/>
                  <w:lang w:eastAsia="en-GB"/>
                </w:rPr>
                <w:tab/>
              </w:r>
              <w:r w:rsidRPr="002A01CA" w:rsidDel="002A01CA">
                <w:rPr>
                  <w:rStyle w:val="Hyperlink"/>
                  <w:noProof/>
                </w:rPr>
                <w:delText>Objective</w:delText>
              </w:r>
              <w:r w:rsidDel="002A01CA">
                <w:rPr>
                  <w:noProof/>
                  <w:webHidden/>
                </w:rPr>
                <w:tab/>
                <w:delText>2</w:delText>
              </w:r>
            </w:del>
          </w:ins>
        </w:p>
        <w:p w14:paraId="6F34AADC" w14:textId="1F3860FB" w:rsidR="00FF552E" w:rsidDel="002A01CA" w:rsidRDefault="00FF552E">
          <w:pPr>
            <w:pStyle w:val="TOC2"/>
            <w:rPr>
              <w:ins w:id="323" w:author="Tassos Anastasiou" w:date="2020-05-09T17:49:00Z"/>
              <w:del w:id="324" w:author="Christos-Emmanouil Anastasiou" w:date="2020-05-15T05:12:00Z"/>
              <w:noProof/>
              <w:lang w:eastAsia="en-GB"/>
            </w:rPr>
          </w:pPr>
          <w:ins w:id="325" w:author="Tassos Anastasiou" w:date="2020-05-09T17:49:00Z">
            <w:del w:id="326" w:author="Christos-Emmanouil Anastasiou" w:date="2020-05-15T05:12:00Z">
              <w:r w:rsidRPr="002A01CA" w:rsidDel="002A01CA">
                <w:rPr>
                  <w:rStyle w:val="Hyperlink"/>
                  <w:noProof/>
                </w:rPr>
                <w:delText>1.3</w:delText>
              </w:r>
              <w:r w:rsidDel="002A01CA">
                <w:rPr>
                  <w:noProof/>
                  <w:lang w:eastAsia="en-GB"/>
                </w:rPr>
                <w:tab/>
              </w:r>
              <w:r w:rsidRPr="002A01CA" w:rsidDel="002A01CA">
                <w:rPr>
                  <w:rStyle w:val="Hyperlink"/>
                  <w:noProof/>
                </w:rPr>
                <w:delText>Thesis Structure</w:delText>
              </w:r>
              <w:r w:rsidDel="002A01CA">
                <w:rPr>
                  <w:noProof/>
                  <w:webHidden/>
                </w:rPr>
                <w:tab/>
                <w:delText>2</w:delText>
              </w:r>
            </w:del>
          </w:ins>
        </w:p>
        <w:p w14:paraId="528B9CC0" w14:textId="1AE52652" w:rsidR="00FF552E" w:rsidDel="002A01CA" w:rsidRDefault="00FF552E">
          <w:pPr>
            <w:pStyle w:val="TOC1"/>
            <w:rPr>
              <w:ins w:id="327" w:author="Tassos Anastasiou" w:date="2020-05-09T17:49:00Z"/>
              <w:del w:id="328" w:author="Christos-Emmanouil Anastasiou" w:date="2020-05-15T05:12:00Z"/>
              <w:noProof/>
              <w:lang w:eastAsia="en-GB"/>
            </w:rPr>
          </w:pPr>
          <w:ins w:id="329" w:author="Tassos Anastasiou" w:date="2020-05-09T17:49:00Z">
            <w:del w:id="330" w:author="Christos-Emmanouil Anastasiou" w:date="2020-05-15T05:12:00Z">
              <w:r w:rsidRPr="002A01CA" w:rsidDel="002A01CA">
                <w:rPr>
                  <w:rStyle w:val="Hyperlink"/>
                  <w:noProof/>
                  <w14:scene3d>
                    <w14:camera w14:prst="orthographicFront"/>
                    <w14:lightRig w14:rig="threePt" w14:dir="t">
                      <w14:rot w14:lat="0" w14:lon="0" w14:rev="0"/>
                    </w14:lightRig>
                  </w14:scene3d>
                </w:rPr>
                <w:delText>CHAPTER 2</w:delText>
              </w:r>
              <w:r w:rsidDel="002A01CA">
                <w:rPr>
                  <w:noProof/>
                  <w:webHidden/>
                </w:rPr>
                <w:tab/>
                <w:delText>3</w:delText>
              </w:r>
            </w:del>
          </w:ins>
        </w:p>
        <w:p w14:paraId="51096211" w14:textId="4E06DEE0" w:rsidR="00FF552E" w:rsidDel="002A01CA" w:rsidRDefault="00FF552E">
          <w:pPr>
            <w:pStyle w:val="TOC2"/>
            <w:rPr>
              <w:ins w:id="331" w:author="Tassos Anastasiou" w:date="2020-05-09T17:49:00Z"/>
              <w:del w:id="332" w:author="Christos-Emmanouil Anastasiou" w:date="2020-05-15T05:12:00Z"/>
              <w:noProof/>
              <w:lang w:eastAsia="en-GB"/>
            </w:rPr>
          </w:pPr>
          <w:ins w:id="333" w:author="Tassos Anastasiou" w:date="2020-05-09T17:49:00Z">
            <w:del w:id="334" w:author="Christos-Emmanouil Anastasiou" w:date="2020-05-15T05:12:00Z">
              <w:r w:rsidRPr="002A01CA" w:rsidDel="002A01CA">
                <w:rPr>
                  <w:rStyle w:val="Hyperlink"/>
                  <w:noProof/>
                </w:rPr>
                <w:delText>2.1</w:delText>
              </w:r>
              <w:r w:rsidDel="002A01CA">
                <w:rPr>
                  <w:noProof/>
                  <w:lang w:eastAsia="en-GB"/>
                </w:rPr>
                <w:tab/>
              </w:r>
              <w:r w:rsidRPr="002A01CA" w:rsidDel="002A01CA">
                <w:rPr>
                  <w:rStyle w:val="Hyperlink"/>
                  <w:noProof/>
                </w:rPr>
                <w:delText>The importance of project planning</w:delText>
              </w:r>
              <w:r w:rsidDel="002A01CA">
                <w:rPr>
                  <w:noProof/>
                  <w:webHidden/>
                </w:rPr>
                <w:tab/>
                <w:delText>3</w:delText>
              </w:r>
            </w:del>
          </w:ins>
        </w:p>
        <w:p w14:paraId="70040ABA" w14:textId="0290AB29" w:rsidR="00FF552E" w:rsidDel="002A01CA" w:rsidRDefault="00FF552E">
          <w:pPr>
            <w:pStyle w:val="TOC2"/>
            <w:rPr>
              <w:ins w:id="335" w:author="Tassos Anastasiou" w:date="2020-05-09T17:49:00Z"/>
              <w:del w:id="336" w:author="Christos-Emmanouil Anastasiou" w:date="2020-05-15T05:12:00Z"/>
              <w:noProof/>
              <w:lang w:eastAsia="en-GB"/>
            </w:rPr>
          </w:pPr>
          <w:ins w:id="337" w:author="Tassos Anastasiou" w:date="2020-05-09T17:49:00Z">
            <w:del w:id="338" w:author="Christos-Emmanouil Anastasiou" w:date="2020-05-15T05:12:00Z">
              <w:r w:rsidRPr="002A01CA" w:rsidDel="002A01CA">
                <w:rPr>
                  <w:rStyle w:val="Hyperlink"/>
                  <w:noProof/>
                </w:rPr>
                <w:delText>2.2</w:delText>
              </w:r>
              <w:r w:rsidDel="002A01CA">
                <w:rPr>
                  <w:noProof/>
                  <w:lang w:eastAsia="en-GB"/>
                </w:rPr>
                <w:tab/>
              </w:r>
              <w:r w:rsidRPr="002A01CA" w:rsidDel="002A01CA">
                <w:rPr>
                  <w:rStyle w:val="Hyperlink"/>
                  <w:noProof/>
                </w:rPr>
                <w:delText>Selection of project planning methodology</w:delText>
              </w:r>
              <w:r w:rsidDel="002A01CA">
                <w:rPr>
                  <w:noProof/>
                  <w:webHidden/>
                </w:rPr>
                <w:tab/>
                <w:delText>4</w:delText>
              </w:r>
            </w:del>
          </w:ins>
        </w:p>
        <w:p w14:paraId="661C78A1" w14:textId="50D9C7B0" w:rsidR="00FF552E" w:rsidDel="002A01CA" w:rsidRDefault="00FF552E">
          <w:pPr>
            <w:pStyle w:val="TOC2"/>
            <w:rPr>
              <w:ins w:id="339" w:author="Tassos Anastasiou" w:date="2020-05-09T17:49:00Z"/>
              <w:del w:id="340" w:author="Christos-Emmanouil Anastasiou" w:date="2020-05-15T05:12:00Z"/>
              <w:noProof/>
              <w:lang w:eastAsia="en-GB"/>
            </w:rPr>
          </w:pPr>
          <w:ins w:id="341" w:author="Tassos Anastasiou" w:date="2020-05-09T17:49:00Z">
            <w:del w:id="342" w:author="Christos-Emmanouil Anastasiou" w:date="2020-05-15T05:12:00Z">
              <w:r w:rsidRPr="002A01CA" w:rsidDel="002A01CA">
                <w:rPr>
                  <w:rStyle w:val="Hyperlink"/>
                  <w:noProof/>
                </w:rPr>
                <w:delText>2.3</w:delText>
              </w:r>
              <w:r w:rsidDel="002A01CA">
                <w:rPr>
                  <w:noProof/>
                  <w:lang w:eastAsia="en-GB"/>
                </w:rPr>
                <w:tab/>
              </w:r>
              <w:r w:rsidRPr="002A01CA" w:rsidDel="002A01CA">
                <w:rPr>
                  <w:rStyle w:val="Hyperlink"/>
                  <w:noProof/>
                </w:rPr>
                <w:delText>Tools</w:delText>
              </w:r>
              <w:r w:rsidDel="002A01CA">
                <w:rPr>
                  <w:noProof/>
                  <w:webHidden/>
                </w:rPr>
                <w:tab/>
                <w:delText>6</w:delText>
              </w:r>
            </w:del>
          </w:ins>
        </w:p>
        <w:p w14:paraId="6D4CAA74" w14:textId="66B6818D" w:rsidR="00FF552E" w:rsidDel="002A01CA" w:rsidRDefault="00FF552E">
          <w:pPr>
            <w:pStyle w:val="TOC3"/>
            <w:rPr>
              <w:ins w:id="343" w:author="Tassos Anastasiou" w:date="2020-05-09T17:49:00Z"/>
              <w:del w:id="344" w:author="Christos-Emmanouil Anastasiou" w:date="2020-05-15T05:12:00Z"/>
              <w:noProof/>
              <w:lang w:eastAsia="en-GB"/>
            </w:rPr>
          </w:pPr>
          <w:ins w:id="345" w:author="Tassos Anastasiou" w:date="2020-05-09T17:49:00Z">
            <w:del w:id="346" w:author="Christos-Emmanouil Anastasiou" w:date="2020-05-15T05:12:00Z">
              <w:r w:rsidRPr="002A01CA" w:rsidDel="002A01CA">
                <w:rPr>
                  <w:rStyle w:val="Hyperlink"/>
                  <w:noProof/>
                </w:rPr>
                <w:delText>2.3.1</w:delText>
              </w:r>
              <w:r w:rsidDel="002A01CA">
                <w:rPr>
                  <w:noProof/>
                  <w:lang w:eastAsia="en-GB"/>
                </w:rPr>
                <w:tab/>
              </w:r>
              <w:r w:rsidRPr="002A01CA" w:rsidDel="002A01CA">
                <w:rPr>
                  <w:rStyle w:val="Hyperlink"/>
                  <w:noProof/>
                </w:rPr>
                <w:delText>Trello</w:delText>
              </w:r>
              <w:r w:rsidDel="002A01CA">
                <w:rPr>
                  <w:noProof/>
                  <w:webHidden/>
                </w:rPr>
                <w:tab/>
                <w:delText>6</w:delText>
              </w:r>
            </w:del>
          </w:ins>
        </w:p>
        <w:p w14:paraId="3134088C" w14:textId="76C4601E" w:rsidR="00FF552E" w:rsidDel="002A01CA" w:rsidRDefault="00FF552E">
          <w:pPr>
            <w:pStyle w:val="TOC3"/>
            <w:rPr>
              <w:ins w:id="347" w:author="Tassos Anastasiou" w:date="2020-05-09T17:49:00Z"/>
              <w:del w:id="348" w:author="Christos-Emmanouil Anastasiou" w:date="2020-05-15T05:12:00Z"/>
              <w:noProof/>
              <w:lang w:eastAsia="en-GB"/>
            </w:rPr>
          </w:pPr>
          <w:ins w:id="349" w:author="Tassos Anastasiou" w:date="2020-05-09T17:49:00Z">
            <w:del w:id="350" w:author="Christos-Emmanouil Anastasiou" w:date="2020-05-15T05:12:00Z">
              <w:r w:rsidRPr="002A01CA" w:rsidDel="002A01CA">
                <w:rPr>
                  <w:rStyle w:val="Hyperlink"/>
                  <w:noProof/>
                </w:rPr>
                <w:delText>2.3.2</w:delText>
              </w:r>
              <w:r w:rsidDel="002A01CA">
                <w:rPr>
                  <w:noProof/>
                  <w:lang w:eastAsia="en-GB"/>
                </w:rPr>
                <w:tab/>
              </w:r>
              <w:r w:rsidRPr="002A01CA" w:rsidDel="002A01CA">
                <w:rPr>
                  <w:rStyle w:val="Hyperlink"/>
                  <w:noProof/>
                </w:rPr>
                <w:delText>Team Gantt</w:delText>
              </w:r>
              <w:r w:rsidDel="002A01CA">
                <w:rPr>
                  <w:noProof/>
                  <w:webHidden/>
                </w:rPr>
                <w:tab/>
                <w:delText>7</w:delText>
              </w:r>
            </w:del>
          </w:ins>
        </w:p>
        <w:p w14:paraId="3438A59F" w14:textId="2BDA957B" w:rsidR="00FF552E" w:rsidDel="002A01CA" w:rsidRDefault="00FF552E">
          <w:pPr>
            <w:pStyle w:val="TOC1"/>
            <w:rPr>
              <w:ins w:id="351" w:author="Tassos Anastasiou" w:date="2020-05-09T17:49:00Z"/>
              <w:del w:id="352" w:author="Christos-Emmanouil Anastasiou" w:date="2020-05-15T05:12:00Z"/>
              <w:noProof/>
              <w:lang w:eastAsia="en-GB"/>
            </w:rPr>
          </w:pPr>
          <w:ins w:id="353" w:author="Tassos Anastasiou" w:date="2020-05-09T17:49:00Z">
            <w:del w:id="354" w:author="Christos-Emmanouil Anastasiou" w:date="2020-05-15T05:12:00Z">
              <w:r w:rsidRPr="002A01CA" w:rsidDel="002A01CA">
                <w:rPr>
                  <w:rStyle w:val="Hyperlink"/>
                  <w:noProof/>
                  <w14:scene3d>
                    <w14:camera w14:prst="orthographicFront"/>
                    <w14:lightRig w14:rig="threePt" w14:dir="t">
                      <w14:rot w14:lat="0" w14:lon="0" w14:rev="0"/>
                    </w14:lightRig>
                  </w14:scene3d>
                </w:rPr>
                <w:delText>CHAPTER 3</w:delText>
              </w:r>
              <w:r w:rsidDel="002A01CA">
                <w:rPr>
                  <w:noProof/>
                  <w:webHidden/>
                </w:rPr>
                <w:tab/>
                <w:delText>8</w:delText>
              </w:r>
            </w:del>
          </w:ins>
        </w:p>
        <w:p w14:paraId="7C369887" w14:textId="556BA013" w:rsidR="00FF552E" w:rsidDel="002A01CA" w:rsidRDefault="00FF552E">
          <w:pPr>
            <w:pStyle w:val="TOC2"/>
            <w:rPr>
              <w:ins w:id="355" w:author="Tassos Anastasiou" w:date="2020-05-09T17:49:00Z"/>
              <w:del w:id="356" w:author="Christos-Emmanouil Anastasiou" w:date="2020-05-15T05:12:00Z"/>
              <w:noProof/>
              <w:lang w:eastAsia="en-GB"/>
            </w:rPr>
          </w:pPr>
          <w:ins w:id="357" w:author="Tassos Anastasiou" w:date="2020-05-09T17:49:00Z">
            <w:del w:id="358" w:author="Christos-Emmanouil Anastasiou" w:date="2020-05-15T05:12:00Z">
              <w:r w:rsidRPr="002A01CA" w:rsidDel="002A01CA">
                <w:rPr>
                  <w:rStyle w:val="Hyperlink"/>
                  <w:noProof/>
                </w:rPr>
                <w:delText>3.1</w:delText>
              </w:r>
              <w:r w:rsidDel="002A01CA">
                <w:rPr>
                  <w:noProof/>
                  <w:lang w:eastAsia="en-GB"/>
                </w:rPr>
                <w:tab/>
              </w:r>
              <w:r w:rsidRPr="002A01CA" w:rsidDel="002A01CA">
                <w:rPr>
                  <w:rStyle w:val="Hyperlink"/>
                  <w:noProof/>
                </w:rPr>
                <w:delText>Overview of techniques</w:delText>
              </w:r>
              <w:r w:rsidDel="002A01CA">
                <w:rPr>
                  <w:noProof/>
                  <w:webHidden/>
                </w:rPr>
                <w:tab/>
                <w:delText>8</w:delText>
              </w:r>
            </w:del>
          </w:ins>
        </w:p>
        <w:p w14:paraId="55867617" w14:textId="4AE3672F" w:rsidR="00FF552E" w:rsidDel="002A01CA" w:rsidRDefault="00FF552E">
          <w:pPr>
            <w:pStyle w:val="TOC3"/>
            <w:rPr>
              <w:ins w:id="359" w:author="Tassos Anastasiou" w:date="2020-05-09T17:49:00Z"/>
              <w:del w:id="360" w:author="Christos-Emmanouil Anastasiou" w:date="2020-05-15T05:12:00Z"/>
              <w:noProof/>
              <w:lang w:eastAsia="en-GB"/>
            </w:rPr>
          </w:pPr>
          <w:ins w:id="361" w:author="Tassos Anastasiou" w:date="2020-05-09T17:49:00Z">
            <w:del w:id="362" w:author="Christos-Emmanouil Anastasiou" w:date="2020-05-15T05:12:00Z">
              <w:r w:rsidRPr="002A01CA" w:rsidDel="002A01CA">
                <w:rPr>
                  <w:rStyle w:val="Hyperlink"/>
                  <w:noProof/>
                </w:rPr>
                <w:delText>3.1.1</w:delText>
              </w:r>
              <w:r w:rsidDel="002A01CA">
                <w:rPr>
                  <w:noProof/>
                  <w:lang w:eastAsia="en-GB"/>
                </w:rPr>
                <w:tab/>
              </w:r>
              <w:r w:rsidRPr="002A01CA" w:rsidDel="002A01CA">
                <w:rPr>
                  <w:rStyle w:val="Hyperlink"/>
                  <w:noProof/>
                </w:rPr>
                <w:delText>Geometry preparation</w:delText>
              </w:r>
              <w:r w:rsidDel="002A01CA">
                <w:rPr>
                  <w:noProof/>
                  <w:webHidden/>
                </w:rPr>
                <w:tab/>
                <w:delText>9</w:delText>
              </w:r>
            </w:del>
          </w:ins>
        </w:p>
        <w:p w14:paraId="226D44B9" w14:textId="4F30C052" w:rsidR="00FF552E" w:rsidDel="002A01CA" w:rsidRDefault="00FF552E">
          <w:pPr>
            <w:pStyle w:val="TOC3"/>
            <w:rPr>
              <w:ins w:id="363" w:author="Tassos Anastasiou" w:date="2020-05-09T17:49:00Z"/>
              <w:del w:id="364" w:author="Christos-Emmanouil Anastasiou" w:date="2020-05-15T05:12:00Z"/>
              <w:noProof/>
              <w:lang w:eastAsia="en-GB"/>
            </w:rPr>
          </w:pPr>
          <w:ins w:id="365" w:author="Tassos Anastasiou" w:date="2020-05-09T17:49:00Z">
            <w:del w:id="366" w:author="Christos-Emmanouil Anastasiou" w:date="2020-05-15T05:12:00Z">
              <w:r w:rsidRPr="002A01CA" w:rsidDel="002A01CA">
                <w:rPr>
                  <w:rStyle w:val="Hyperlink"/>
                  <w:noProof/>
                </w:rPr>
                <w:delText>3.1.2</w:delText>
              </w:r>
              <w:r w:rsidDel="002A01CA">
                <w:rPr>
                  <w:noProof/>
                  <w:lang w:eastAsia="en-GB"/>
                </w:rPr>
                <w:tab/>
              </w:r>
              <w:r w:rsidRPr="002A01CA" w:rsidDel="002A01CA">
                <w:rPr>
                  <w:rStyle w:val="Hyperlink"/>
                  <w:noProof/>
                </w:rPr>
                <w:delText>Real time destruction methods</w:delText>
              </w:r>
              <w:r w:rsidDel="002A01CA">
                <w:rPr>
                  <w:noProof/>
                  <w:webHidden/>
                </w:rPr>
                <w:tab/>
                <w:delText>12</w:delText>
              </w:r>
            </w:del>
          </w:ins>
        </w:p>
        <w:p w14:paraId="54F2240E" w14:textId="080B4FE9" w:rsidR="00FF552E" w:rsidDel="002A01CA" w:rsidRDefault="00FF552E">
          <w:pPr>
            <w:pStyle w:val="TOC3"/>
            <w:rPr>
              <w:ins w:id="367" w:author="Tassos Anastasiou" w:date="2020-05-09T17:49:00Z"/>
              <w:del w:id="368" w:author="Christos-Emmanouil Anastasiou" w:date="2020-05-15T05:12:00Z"/>
              <w:noProof/>
              <w:lang w:eastAsia="en-GB"/>
            </w:rPr>
          </w:pPr>
          <w:ins w:id="369" w:author="Tassos Anastasiou" w:date="2020-05-09T17:49:00Z">
            <w:del w:id="370" w:author="Christos-Emmanouil Anastasiou" w:date="2020-05-15T05:12:00Z">
              <w:r w:rsidRPr="002A01CA" w:rsidDel="002A01CA">
                <w:rPr>
                  <w:rStyle w:val="Hyperlink"/>
                  <w:noProof/>
                </w:rPr>
                <w:delText>3.1.3</w:delText>
              </w:r>
              <w:r w:rsidDel="002A01CA">
                <w:rPr>
                  <w:noProof/>
                  <w:lang w:eastAsia="en-GB"/>
                </w:rPr>
                <w:tab/>
              </w:r>
              <w:r w:rsidRPr="002A01CA" w:rsidDel="002A01CA">
                <w:rPr>
                  <w:rStyle w:val="Hyperlink"/>
                  <w:noProof/>
                </w:rPr>
                <w:delText>Terrain</w:delText>
              </w:r>
              <w:r w:rsidDel="002A01CA">
                <w:rPr>
                  <w:noProof/>
                  <w:webHidden/>
                </w:rPr>
                <w:tab/>
                <w:delText>13</w:delText>
              </w:r>
            </w:del>
          </w:ins>
        </w:p>
        <w:p w14:paraId="685E056D" w14:textId="6F9A06AB" w:rsidR="00FF552E" w:rsidDel="002A01CA" w:rsidRDefault="00FF552E">
          <w:pPr>
            <w:pStyle w:val="TOC2"/>
            <w:rPr>
              <w:ins w:id="371" w:author="Tassos Anastasiou" w:date="2020-05-09T17:49:00Z"/>
              <w:del w:id="372" w:author="Christos-Emmanouil Anastasiou" w:date="2020-05-15T05:12:00Z"/>
              <w:noProof/>
              <w:lang w:eastAsia="en-GB"/>
            </w:rPr>
          </w:pPr>
          <w:ins w:id="373" w:author="Tassos Anastasiou" w:date="2020-05-09T17:49:00Z">
            <w:del w:id="374" w:author="Christos-Emmanouil Anastasiou" w:date="2020-05-15T05:12:00Z">
              <w:r w:rsidRPr="002A01CA" w:rsidDel="002A01CA">
                <w:rPr>
                  <w:rStyle w:val="Hyperlink"/>
                  <w:noProof/>
                </w:rPr>
                <w:delText>3.2</w:delText>
              </w:r>
              <w:r w:rsidDel="002A01CA">
                <w:rPr>
                  <w:noProof/>
                  <w:lang w:eastAsia="en-GB"/>
                </w:rPr>
                <w:tab/>
              </w:r>
              <w:r w:rsidRPr="002A01CA" w:rsidDel="002A01CA">
                <w:rPr>
                  <w:rStyle w:val="Hyperlink"/>
                  <w:noProof/>
                </w:rPr>
                <w:delText>Definition of the project specification</w:delText>
              </w:r>
              <w:r w:rsidDel="002A01CA">
                <w:rPr>
                  <w:noProof/>
                  <w:webHidden/>
                </w:rPr>
                <w:tab/>
                <w:delText>17</w:delText>
              </w:r>
            </w:del>
          </w:ins>
        </w:p>
        <w:p w14:paraId="7A03065A" w14:textId="5FE848ED" w:rsidR="00FF552E" w:rsidDel="002A01CA" w:rsidRDefault="00FF552E">
          <w:pPr>
            <w:pStyle w:val="TOC2"/>
            <w:rPr>
              <w:ins w:id="375" w:author="Tassos Anastasiou" w:date="2020-05-09T17:49:00Z"/>
              <w:del w:id="376" w:author="Christos-Emmanouil Anastasiou" w:date="2020-05-15T05:12:00Z"/>
              <w:noProof/>
              <w:lang w:eastAsia="en-GB"/>
            </w:rPr>
          </w:pPr>
          <w:ins w:id="377" w:author="Tassos Anastasiou" w:date="2020-05-09T17:49:00Z">
            <w:del w:id="378" w:author="Christos-Emmanouil Anastasiou" w:date="2020-05-15T05:12:00Z">
              <w:r w:rsidRPr="002A01CA" w:rsidDel="002A01CA">
                <w:rPr>
                  <w:rStyle w:val="Hyperlink"/>
                  <w:noProof/>
                </w:rPr>
                <w:delText>Outline of iterations</w:delText>
              </w:r>
              <w:r w:rsidDel="002A01CA">
                <w:rPr>
                  <w:noProof/>
                  <w:webHidden/>
                </w:rPr>
                <w:tab/>
                <w:delText>18</w:delText>
              </w:r>
            </w:del>
          </w:ins>
        </w:p>
        <w:p w14:paraId="6117B024" w14:textId="1BABDDBF" w:rsidR="00FF552E" w:rsidDel="002A01CA" w:rsidRDefault="00FF552E">
          <w:pPr>
            <w:pStyle w:val="TOC1"/>
            <w:rPr>
              <w:ins w:id="379" w:author="Tassos Anastasiou" w:date="2020-05-09T17:49:00Z"/>
              <w:del w:id="380" w:author="Christos-Emmanouil Anastasiou" w:date="2020-05-15T05:12:00Z"/>
              <w:noProof/>
              <w:lang w:eastAsia="en-GB"/>
            </w:rPr>
          </w:pPr>
          <w:ins w:id="381" w:author="Tassos Anastasiou" w:date="2020-05-09T17:49:00Z">
            <w:del w:id="382" w:author="Christos-Emmanouil Anastasiou" w:date="2020-05-15T05:12:00Z">
              <w:r w:rsidRPr="002A01CA" w:rsidDel="002A01CA">
                <w:rPr>
                  <w:rStyle w:val="Hyperlink"/>
                  <w:noProof/>
                  <w14:scene3d>
                    <w14:camera w14:prst="orthographicFront"/>
                    <w14:lightRig w14:rig="threePt" w14:dir="t">
                      <w14:rot w14:lat="0" w14:lon="0" w14:rev="0"/>
                    </w14:lightRig>
                  </w14:scene3d>
                </w:rPr>
                <w:delText>CHAPTER 4</w:delText>
              </w:r>
              <w:r w:rsidDel="002A01CA">
                <w:rPr>
                  <w:noProof/>
                  <w:webHidden/>
                </w:rPr>
                <w:tab/>
                <w:delText>20</w:delText>
              </w:r>
            </w:del>
          </w:ins>
        </w:p>
        <w:p w14:paraId="64CD423F" w14:textId="78F07DBB" w:rsidR="00FF552E" w:rsidDel="002A01CA" w:rsidRDefault="00FF552E">
          <w:pPr>
            <w:pStyle w:val="TOC2"/>
            <w:rPr>
              <w:ins w:id="383" w:author="Tassos Anastasiou" w:date="2020-05-09T17:49:00Z"/>
              <w:del w:id="384" w:author="Christos-Emmanouil Anastasiou" w:date="2020-05-15T05:12:00Z"/>
              <w:noProof/>
              <w:lang w:eastAsia="en-GB"/>
            </w:rPr>
          </w:pPr>
          <w:ins w:id="385" w:author="Tassos Anastasiou" w:date="2020-05-09T17:49:00Z">
            <w:del w:id="386" w:author="Christos-Emmanouil Anastasiou" w:date="2020-05-15T05:12:00Z">
              <w:r w:rsidRPr="002A01CA" w:rsidDel="002A01CA">
                <w:rPr>
                  <w:rStyle w:val="Hyperlink"/>
                  <w:noProof/>
                </w:rPr>
                <w:delText>4.1</w:delText>
              </w:r>
              <w:r w:rsidDel="002A01CA">
                <w:rPr>
                  <w:noProof/>
                  <w:lang w:eastAsia="en-GB"/>
                </w:rPr>
                <w:tab/>
              </w:r>
              <w:r w:rsidRPr="002A01CA" w:rsidDel="002A01CA">
                <w:rPr>
                  <w:rStyle w:val="Hyperlink"/>
                  <w:noProof/>
                </w:rPr>
                <w:delText>Iteration 1 – Program structure and design</w:delText>
              </w:r>
              <w:r w:rsidDel="002A01CA">
                <w:rPr>
                  <w:noProof/>
                  <w:webHidden/>
                </w:rPr>
                <w:tab/>
                <w:delText>20</w:delText>
              </w:r>
            </w:del>
          </w:ins>
        </w:p>
        <w:p w14:paraId="31735DAE" w14:textId="1CC49D26" w:rsidR="00FF552E" w:rsidDel="002A01CA" w:rsidRDefault="00FF552E">
          <w:pPr>
            <w:pStyle w:val="TOC3"/>
            <w:rPr>
              <w:ins w:id="387" w:author="Tassos Anastasiou" w:date="2020-05-09T17:49:00Z"/>
              <w:del w:id="388" w:author="Christos-Emmanouil Anastasiou" w:date="2020-05-15T05:12:00Z"/>
              <w:noProof/>
              <w:lang w:eastAsia="en-GB"/>
            </w:rPr>
          </w:pPr>
          <w:ins w:id="389" w:author="Tassos Anastasiou" w:date="2020-05-09T17:49:00Z">
            <w:del w:id="390" w:author="Christos-Emmanouil Anastasiou" w:date="2020-05-15T05:12:00Z">
              <w:r w:rsidRPr="002A01CA" w:rsidDel="002A01CA">
                <w:rPr>
                  <w:rStyle w:val="Hyperlink"/>
                  <w:noProof/>
                </w:rPr>
                <w:delText>4.1.1</w:delText>
              </w:r>
              <w:r w:rsidDel="002A01CA">
                <w:rPr>
                  <w:noProof/>
                  <w:lang w:eastAsia="en-GB"/>
                </w:rPr>
                <w:tab/>
              </w:r>
              <w:r w:rsidRPr="002A01CA" w:rsidDel="002A01CA">
                <w:rPr>
                  <w:rStyle w:val="Hyperlink"/>
                  <w:noProof/>
                </w:rPr>
                <w:delText>Selection of Application Programmable Interface (API)</w:delText>
              </w:r>
              <w:r w:rsidDel="002A01CA">
                <w:rPr>
                  <w:noProof/>
                  <w:webHidden/>
                </w:rPr>
                <w:tab/>
                <w:delText>20</w:delText>
              </w:r>
            </w:del>
          </w:ins>
        </w:p>
        <w:p w14:paraId="31DD9A2E" w14:textId="2EF71BE0" w:rsidR="00FF552E" w:rsidDel="002A01CA" w:rsidRDefault="00FF552E">
          <w:pPr>
            <w:pStyle w:val="TOC3"/>
            <w:rPr>
              <w:ins w:id="391" w:author="Tassos Anastasiou" w:date="2020-05-09T17:49:00Z"/>
              <w:del w:id="392" w:author="Christos-Emmanouil Anastasiou" w:date="2020-05-15T05:12:00Z"/>
              <w:noProof/>
              <w:lang w:eastAsia="en-GB"/>
            </w:rPr>
          </w:pPr>
          <w:ins w:id="393" w:author="Tassos Anastasiou" w:date="2020-05-09T17:49:00Z">
            <w:del w:id="394" w:author="Christos-Emmanouil Anastasiou" w:date="2020-05-15T05:12:00Z">
              <w:r w:rsidRPr="002A01CA" w:rsidDel="002A01CA">
                <w:rPr>
                  <w:rStyle w:val="Hyperlink"/>
                  <w:noProof/>
                </w:rPr>
                <w:delText>4.1.2</w:delText>
              </w:r>
              <w:r w:rsidDel="002A01CA">
                <w:rPr>
                  <w:noProof/>
                  <w:lang w:eastAsia="en-GB"/>
                </w:rPr>
                <w:tab/>
              </w:r>
              <w:r w:rsidRPr="002A01CA" w:rsidDel="002A01CA">
                <w:rPr>
                  <w:rStyle w:val="Hyperlink"/>
                  <w:noProof/>
                </w:rPr>
                <w:delText>Product backlog, MoSCoW</w:delText>
              </w:r>
              <w:r w:rsidDel="002A01CA">
                <w:rPr>
                  <w:noProof/>
                  <w:webHidden/>
                </w:rPr>
                <w:tab/>
                <w:delText>21</w:delText>
              </w:r>
            </w:del>
          </w:ins>
        </w:p>
        <w:p w14:paraId="1D709282" w14:textId="61E1677F" w:rsidR="00FF552E" w:rsidDel="002A01CA" w:rsidRDefault="00FF552E">
          <w:pPr>
            <w:pStyle w:val="TOC3"/>
            <w:rPr>
              <w:ins w:id="395" w:author="Tassos Anastasiou" w:date="2020-05-09T17:49:00Z"/>
              <w:del w:id="396" w:author="Christos-Emmanouil Anastasiou" w:date="2020-05-15T05:12:00Z"/>
              <w:noProof/>
              <w:lang w:eastAsia="en-GB"/>
            </w:rPr>
          </w:pPr>
          <w:ins w:id="397" w:author="Tassos Anastasiou" w:date="2020-05-09T17:49:00Z">
            <w:del w:id="398" w:author="Christos-Emmanouil Anastasiou" w:date="2020-05-15T05:12:00Z">
              <w:r w:rsidRPr="002A01CA" w:rsidDel="002A01CA">
                <w:rPr>
                  <w:rStyle w:val="Hyperlink"/>
                  <w:noProof/>
                </w:rPr>
                <w:delText>4.1.3</w:delText>
              </w:r>
              <w:r w:rsidDel="002A01CA">
                <w:rPr>
                  <w:noProof/>
                  <w:lang w:eastAsia="en-GB"/>
                </w:rPr>
                <w:tab/>
              </w:r>
              <w:r w:rsidRPr="002A01CA" w:rsidDel="002A01CA">
                <w:rPr>
                  <w:rStyle w:val="Hyperlink"/>
                  <w:noProof/>
                </w:rPr>
                <w:delText>Class diagram</w:delText>
              </w:r>
              <w:r w:rsidDel="002A01CA">
                <w:rPr>
                  <w:noProof/>
                  <w:webHidden/>
                </w:rPr>
                <w:tab/>
                <w:delText>22</w:delText>
              </w:r>
            </w:del>
          </w:ins>
        </w:p>
        <w:p w14:paraId="02B136C2" w14:textId="6A9A78E8" w:rsidR="00FF552E" w:rsidDel="002A01CA" w:rsidRDefault="00FF552E">
          <w:pPr>
            <w:pStyle w:val="TOC3"/>
            <w:rPr>
              <w:ins w:id="399" w:author="Tassos Anastasiou" w:date="2020-05-09T17:49:00Z"/>
              <w:del w:id="400" w:author="Christos-Emmanouil Anastasiou" w:date="2020-05-15T05:12:00Z"/>
              <w:noProof/>
              <w:lang w:eastAsia="en-GB"/>
            </w:rPr>
          </w:pPr>
          <w:ins w:id="401" w:author="Tassos Anastasiou" w:date="2020-05-09T17:49:00Z">
            <w:del w:id="402" w:author="Christos-Emmanouil Anastasiou" w:date="2020-05-15T05:12:00Z">
              <w:r w:rsidRPr="002A01CA" w:rsidDel="002A01CA">
                <w:rPr>
                  <w:rStyle w:val="Hyperlink"/>
                  <w:noProof/>
                </w:rPr>
                <w:delText>4.1.4</w:delText>
              </w:r>
              <w:r w:rsidDel="002A01CA">
                <w:rPr>
                  <w:noProof/>
                  <w:lang w:eastAsia="en-GB"/>
                </w:rPr>
                <w:tab/>
              </w:r>
              <w:r w:rsidRPr="002A01CA" w:rsidDel="002A01CA">
                <w:rPr>
                  <w:rStyle w:val="Hyperlink"/>
                  <w:noProof/>
                </w:rPr>
                <w:delText>Tests</w:delText>
              </w:r>
              <w:r w:rsidDel="002A01CA">
                <w:rPr>
                  <w:noProof/>
                  <w:webHidden/>
                </w:rPr>
                <w:tab/>
                <w:delText>22</w:delText>
              </w:r>
            </w:del>
          </w:ins>
        </w:p>
        <w:p w14:paraId="638E666C" w14:textId="07FABA23" w:rsidR="00FF552E" w:rsidDel="002A01CA" w:rsidRDefault="00FF552E">
          <w:pPr>
            <w:pStyle w:val="TOC2"/>
            <w:rPr>
              <w:ins w:id="403" w:author="Tassos Anastasiou" w:date="2020-05-09T17:49:00Z"/>
              <w:del w:id="404" w:author="Christos-Emmanouil Anastasiou" w:date="2020-05-15T05:12:00Z"/>
              <w:noProof/>
              <w:lang w:eastAsia="en-GB"/>
            </w:rPr>
          </w:pPr>
          <w:ins w:id="405" w:author="Tassos Anastasiou" w:date="2020-05-09T17:49:00Z">
            <w:del w:id="406" w:author="Christos-Emmanouil Anastasiou" w:date="2020-05-15T05:12:00Z">
              <w:r w:rsidRPr="002A01CA" w:rsidDel="002A01CA">
                <w:rPr>
                  <w:rStyle w:val="Hyperlink"/>
                  <w:noProof/>
                </w:rPr>
                <w:delText>4.2</w:delText>
              </w:r>
              <w:r w:rsidDel="002A01CA">
                <w:rPr>
                  <w:noProof/>
                  <w:lang w:eastAsia="en-GB"/>
                </w:rPr>
                <w:tab/>
              </w:r>
              <w:r w:rsidRPr="002A01CA" w:rsidDel="002A01CA">
                <w:rPr>
                  <w:rStyle w:val="Hyperlink"/>
                  <w:noProof/>
                </w:rPr>
                <w:delText>ITERATION 2 – framework set up</w:delText>
              </w:r>
              <w:r w:rsidDel="002A01CA">
                <w:rPr>
                  <w:noProof/>
                  <w:webHidden/>
                </w:rPr>
                <w:tab/>
                <w:delText>23</w:delText>
              </w:r>
            </w:del>
          </w:ins>
        </w:p>
        <w:p w14:paraId="68FC350B" w14:textId="7F0C5C50" w:rsidR="00FF552E" w:rsidDel="002A01CA" w:rsidRDefault="00FF552E">
          <w:pPr>
            <w:pStyle w:val="TOC3"/>
            <w:rPr>
              <w:ins w:id="407" w:author="Tassos Anastasiou" w:date="2020-05-09T17:49:00Z"/>
              <w:del w:id="408" w:author="Christos-Emmanouil Anastasiou" w:date="2020-05-15T05:12:00Z"/>
              <w:noProof/>
              <w:lang w:eastAsia="en-GB"/>
            </w:rPr>
          </w:pPr>
          <w:ins w:id="409" w:author="Tassos Anastasiou" w:date="2020-05-09T17:49:00Z">
            <w:del w:id="410" w:author="Christos-Emmanouil Anastasiou" w:date="2020-05-15T05:12:00Z">
              <w:r w:rsidRPr="002A01CA" w:rsidDel="002A01CA">
                <w:rPr>
                  <w:rStyle w:val="Hyperlink"/>
                  <w:noProof/>
                </w:rPr>
                <w:delText>4.2.1</w:delText>
              </w:r>
              <w:r w:rsidDel="002A01CA">
                <w:rPr>
                  <w:noProof/>
                  <w:lang w:eastAsia="en-GB"/>
                </w:rPr>
                <w:tab/>
              </w:r>
              <w:r w:rsidRPr="002A01CA" w:rsidDel="002A01CA">
                <w:rPr>
                  <w:rStyle w:val="Hyperlink"/>
                  <w:noProof/>
                </w:rPr>
                <w:delText>Product backlog, MoSCoW</w:delText>
              </w:r>
              <w:r w:rsidDel="002A01CA">
                <w:rPr>
                  <w:noProof/>
                  <w:webHidden/>
                </w:rPr>
                <w:tab/>
                <w:delText>23</w:delText>
              </w:r>
            </w:del>
          </w:ins>
        </w:p>
        <w:p w14:paraId="2E8BE8D9" w14:textId="79C1CDBC" w:rsidR="00FF552E" w:rsidDel="002A01CA" w:rsidRDefault="00FF552E">
          <w:pPr>
            <w:pStyle w:val="TOC3"/>
            <w:rPr>
              <w:ins w:id="411" w:author="Tassos Anastasiou" w:date="2020-05-09T17:49:00Z"/>
              <w:del w:id="412" w:author="Christos-Emmanouil Anastasiou" w:date="2020-05-15T05:12:00Z"/>
              <w:noProof/>
              <w:lang w:eastAsia="en-GB"/>
            </w:rPr>
          </w:pPr>
          <w:ins w:id="413" w:author="Tassos Anastasiou" w:date="2020-05-09T17:49:00Z">
            <w:del w:id="414" w:author="Christos-Emmanouil Anastasiou" w:date="2020-05-15T05:12:00Z">
              <w:r w:rsidRPr="002A01CA" w:rsidDel="002A01CA">
                <w:rPr>
                  <w:rStyle w:val="Hyperlink"/>
                  <w:noProof/>
                </w:rPr>
                <w:delText>4.2.2</w:delText>
              </w:r>
              <w:r w:rsidDel="002A01CA">
                <w:rPr>
                  <w:noProof/>
                  <w:lang w:eastAsia="en-GB"/>
                </w:rPr>
                <w:tab/>
              </w:r>
              <w:r w:rsidRPr="002A01CA" w:rsidDel="002A01CA">
                <w:rPr>
                  <w:rStyle w:val="Hyperlink"/>
                  <w:noProof/>
                </w:rPr>
                <w:delText>Class diagram</w:delText>
              </w:r>
              <w:r w:rsidDel="002A01CA">
                <w:rPr>
                  <w:noProof/>
                  <w:webHidden/>
                </w:rPr>
                <w:tab/>
                <w:delText>24</w:delText>
              </w:r>
            </w:del>
          </w:ins>
        </w:p>
        <w:p w14:paraId="48709E5B" w14:textId="45384FCA" w:rsidR="00FF552E" w:rsidDel="002A01CA" w:rsidRDefault="00FF552E">
          <w:pPr>
            <w:pStyle w:val="TOC3"/>
            <w:rPr>
              <w:ins w:id="415" w:author="Tassos Anastasiou" w:date="2020-05-09T17:49:00Z"/>
              <w:del w:id="416" w:author="Christos-Emmanouil Anastasiou" w:date="2020-05-15T05:12:00Z"/>
              <w:noProof/>
              <w:lang w:eastAsia="en-GB"/>
            </w:rPr>
          </w:pPr>
          <w:ins w:id="417" w:author="Tassos Anastasiou" w:date="2020-05-09T17:49:00Z">
            <w:del w:id="418" w:author="Christos-Emmanouil Anastasiou" w:date="2020-05-15T05:12:00Z">
              <w:r w:rsidRPr="002A01CA" w:rsidDel="002A01CA">
                <w:rPr>
                  <w:rStyle w:val="Hyperlink"/>
                  <w:noProof/>
                </w:rPr>
                <w:delText>4.2.3</w:delText>
              </w:r>
              <w:r w:rsidDel="002A01CA">
                <w:rPr>
                  <w:noProof/>
                  <w:lang w:eastAsia="en-GB"/>
                </w:rPr>
                <w:tab/>
              </w:r>
              <w:r w:rsidRPr="002A01CA" w:rsidDel="002A01CA">
                <w:rPr>
                  <w:rStyle w:val="Hyperlink"/>
                  <w:noProof/>
                </w:rPr>
                <w:delText>Tests</w:delText>
              </w:r>
              <w:r w:rsidDel="002A01CA">
                <w:rPr>
                  <w:noProof/>
                  <w:webHidden/>
                </w:rPr>
                <w:tab/>
                <w:delText>24</w:delText>
              </w:r>
            </w:del>
          </w:ins>
        </w:p>
        <w:p w14:paraId="2377D483" w14:textId="0FECAD01" w:rsidR="00FF552E" w:rsidDel="002A01CA" w:rsidRDefault="00FF552E">
          <w:pPr>
            <w:pStyle w:val="TOC2"/>
            <w:rPr>
              <w:ins w:id="419" w:author="Tassos Anastasiou" w:date="2020-05-09T17:49:00Z"/>
              <w:del w:id="420" w:author="Christos-Emmanouil Anastasiou" w:date="2020-05-15T05:12:00Z"/>
              <w:noProof/>
              <w:lang w:eastAsia="en-GB"/>
            </w:rPr>
          </w:pPr>
          <w:ins w:id="421" w:author="Tassos Anastasiou" w:date="2020-05-09T17:49:00Z">
            <w:del w:id="422" w:author="Christos-Emmanouil Anastasiou" w:date="2020-05-15T05:12:00Z">
              <w:r w:rsidRPr="002A01CA" w:rsidDel="002A01CA">
                <w:rPr>
                  <w:rStyle w:val="Hyperlink"/>
                  <w:noProof/>
                </w:rPr>
                <w:delText>4.3</w:delText>
              </w:r>
              <w:r w:rsidDel="002A01CA">
                <w:rPr>
                  <w:noProof/>
                  <w:lang w:eastAsia="en-GB"/>
                </w:rPr>
                <w:tab/>
              </w:r>
              <w:r w:rsidRPr="002A01CA" w:rsidDel="002A01CA">
                <w:rPr>
                  <w:rStyle w:val="Hyperlink"/>
                  <w:noProof/>
                </w:rPr>
                <w:delText>ITERATION 3 – Voxel placement</w:delText>
              </w:r>
              <w:r w:rsidDel="002A01CA">
                <w:rPr>
                  <w:noProof/>
                  <w:webHidden/>
                </w:rPr>
                <w:tab/>
                <w:delText>26</w:delText>
              </w:r>
            </w:del>
          </w:ins>
        </w:p>
        <w:p w14:paraId="47207C0F" w14:textId="7E3E1E14" w:rsidR="00FF552E" w:rsidDel="002A01CA" w:rsidRDefault="00FF552E">
          <w:pPr>
            <w:pStyle w:val="TOC3"/>
            <w:rPr>
              <w:ins w:id="423" w:author="Tassos Anastasiou" w:date="2020-05-09T17:49:00Z"/>
              <w:del w:id="424" w:author="Christos-Emmanouil Anastasiou" w:date="2020-05-15T05:12:00Z"/>
              <w:noProof/>
              <w:lang w:eastAsia="en-GB"/>
            </w:rPr>
          </w:pPr>
          <w:ins w:id="425" w:author="Tassos Anastasiou" w:date="2020-05-09T17:49:00Z">
            <w:del w:id="426" w:author="Christos-Emmanouil Anastasiou" w:date="2020-05-15T05:12:00Z">
              <w:r w:rsidRPr="002A01CA" w:rsidDel="002A01CA">
                <w:rPr>
                  <w:rStyle w:val="Hyperlink"/>
                  <w:noProof/>
                </w:rPr>
                <w:delText>4.3.1</w:delText>
              </w:r>
              <w:r w:rsidDel="002A01CA">
                <w:rPr>
                  <w:noProof/>
                  <w:lang w:eastAsia="en-GB"/>
                </w:rPr>
                <w:tab/>
              </w:r>
              <w:r w:rsidRPr="002A01CA" w:rsidDel="002A01CA">
                <w:rPr>
                  <w:rStyle w:val="Hyperlink"/>
                  <w:noProof/>
                </w:rPr>
                <w:delText>Product backlog, MoSCoW</w:delText>
              </w:r>
              <w:r w:rsidDel="002A01CA">
                <w:rPr>
                  <w:noProof/>
                  <w:webHidden/>
                </w:rPr>
                <w:tab/>
                <w:delText>26</w:delText>
              </w:r>
            </w:del>
          </w:ins>
        </w:p>
        <w:p w14:paraId="44441674" w14:textId="031D2201" w:rsidR="00FF552E" w:rsidDel="002A01CA" w:rsidRDefault="00FF552E">
          <w:pPr>
            <w:pStyle w:val="TOC3"/>
            <w:rPr>
              <w:ins w:id="427" w:author="Tassos Anastasiou" w:date="2020-05-09T17:49:00Z"/>
              <w:del w:id="428" w:author="Christos-Emmanouil Anastasiou" w:date="2020-05-15T05:12:00Z"/>
              <w:noProof/>
              <w:lang w:eastAsia="en-GB"/>
            </w:rPr>
          </w:pPr>
          <w:ins w:id="429" w:author="Tassos Anastasiou" w:date="2020-05-09T17:49:00Z">
            <w:del w:id="430" w:author="Christos-Emmanouil Anastasiou" w:date="2020-05-15T05:12:00Z">
              <w:r w:rsidRPr="002A01CA" w:rsidDel="002A01CA">
                <w:rPr>
                  <w:rStyle w:val="Hyperlink"/>
                  <w:noProof/>
                </w:rPr>
                <w:delText>4.3.2</w:delText>
              </w:r>
              <w:r w:rsidDel="002A01CA">
                <w:rPr>
                  <w:noProof/>
                  <w:lang w:eastAsia="en-GB"/>
                </w:rPr>
                <w:tab/>
              </w:r>
              <w:r w:rsidRPr="002A01CA" w:rsidDel="002A01CA">
                <w:rPr>
                  <w:rStyle w:val="Hyperlink"/>
                  <w:noProof/>
                </w:rPr>
                <w:delText>Class diagram</w:delText>
              </w:r>
              <w:r w:rsidDel="002A01CA">
                <w:rPr>
                  <w:noProof/>
                  <w:webHidden/>
                </w:rPr>
                <w:tab/>
                <w:delText>28</w:delText>
              </w:r>
            </w:del>
          </w:ins>
        </w:p>
        <w:p w14:paraId="031E332A" w14:textId="55D8BD79" w:rsidR="00FF552E" w:rsidDel="002A01CA" w:rsidRDefault="00FF552E">
          <w:pPr>
            <w:pStyle w:val="TOC3"/>
            <w:rPr>
              <w:ins w:id="431" w:author="Tassos Anastasiou" w:date="2020-05-09T17:49:00Z"/>
              <w:del w:id="432" w:author="Christos-Emmanouil Anastasiou" w:date="2020-05-15T05:12:00Z"/>
              <w:noProof/>
              <w:lang w:eastAsia="en-GB"/>
            </w:rPr>
          </w:pPr>
          <w:ins w:id="433" w:author="Tassos Anastasiou" w:date="2020-05-09T17:49:00Z">
            <w:del w:id="434" w:author="Christos-Emmanouil Anastasiou" w:date="2020-05-15T05:12:00Z">
              <w:r w:rsidRPr="002A01CA" w:rsidDel="002A01CA">
                <w:rPr>
                  <w:rStyle w:val="Hyperlink"/>
                  <w:noProof/>
                </w:rPr>
                <w:delText>4.3.3</w:delText>
              </w:r>
              <w:r w:rsidDel="002A01CA">
                <w:rPr>
                  <w:noProof/>
                  <w:lang w:eastAsia="en-GB"/>
                </w:rPr>
                <w:tab/>
              </w:r>
              <w:r w:rsidRPr="002A01CA" w:rsidDel="002A01CA">
                <w:rPr>
                  <w:rStyle w:val="Hyperlink"/>
                  <w:noProof/>
                </w:rPr>
                <w:delText>Tests</w:delText>
              </w:r>
              <w:r w:rsidDel="002A01CA">
                <w:rPr>
                  <w:noProof/>
                  <w:webHidden/>
                </w:rPr>
                <w:tab/>
                <w:delText>29</w:delText>
              </w:r>
            </w:del>
          </w:ins>
        </w:p>
        <w:p w14:paraId="389D8FA0" w14:textId="4BB900D6" w:rsidR="00FF552E" w:rsidDel="002A01CA" w:rsidRDefault="00FF552E">
          <w:pPr>
            <w:pStyle w:val="TOC2"/>
            <w:rPr>
              <w:ins w:id="435" w:author="Tassos Anastasiou" w:date="2020-05-09T17:49:00Z"/>
              <w:del w:id="436" w:author="Christos-Emmanouil Anastasiou" w:date="2020-05-15T05:12:00Z"/>
              <w:noProof/>
              <w:lang w:eastAsia="en-GB"/>
            </w:rPr>
          </w:pPr>
          <w:ins w:id="437" w:author="Tassos Anastasiou" w:date="2020-05-09T17:49:00Z">
            <w:del w:id="438" w:author="Christos-Emmanouil Anastasiou" w:date="2020-05-15T05:12:00Z">
              <w:r w:rsidRPr="002A01CA" w:rsidDel="002A01CA">
                <w:rPr>
                  <w:rStyle w:val="Hyperlink"/>
                  <w:noProof/>
                </w:rPr>
                <w:delText>4.4</w:delText>
              </w:r>
              <w:r w:rsidDel="002A01CA">
                <w:rPr>
                  <w:noProof/>
                  <w:lang w:eastAsia="en-GB"/>
                </w:rPr>
                <w:tab/>
              </w:r>
              <w:r w:rsidRPr="002A01CA" w:rsidDel="002A01CA">
                <w:rPr>
                  <w:rStyle w:val="Hyperlink"/>
                  <w:noProof/>
                </w:rPr>
                <w:delText>ITERATION 4 – Voxel organisation</w:delText>
              </w:r>
              <w:r w:rsidDel="002A01CA">
                <w:rPr>
                  <w:noProof/>
                  <w:webHidden/>
                </w:rPr>
                <w:tab/>
                <w:delText>30</w:delText>
              </w:r>
            </w:del>
          </w:ins>
        </w:p>
        <w:p w14:paraId="0F9BBDE7" w14:textId="5599D87B" w:rsidR="00FF552E" w:rsidDel="002A01CA" w:rsidRDefault="00FF552E">
          <w:pPr>
            <w:pStyle w:val="TOC3"/>
            <w:rPr>
              <w:ins w:id="439" w:author="Tassos Anastasiou" w:date="2020-05-09T17:49:00Z"/>
              <w:del w:id="440" w:author="Christos-Emmanouil Anastasiou" w:date="2020-05-15T05:12:00Z"/>
              <w:noProof/>
              <w:lang w:eastAsia="en-GB"/>
            </w:rPr>
          </w:pPr>
          <w:ins w:id="441" w:author="Tassos Anastasiou" w:date="2020-05-09T17:49:00Z">
            <w:del w:id="442" w:author="Christos-Emmanouil Anastasiou" w:date="2020-05-15T05:12:00Z">
              <w:r w:rsidRPr="002A01CA" w:rsidDel="002A01CA">
                <w:rPr>
                  <w:rStyle w:val="Hyperlink"/>
                  <w:noProof/>
                </w:rPr>
                <w:delText>4.4.1</w:delText>
              </w:r>
              <w:r w:rsidDel="002A01CA">
                <w:rPr>
                  <w:noProof/>
                  <w:lang w:eastAsia="en-GB"/>
                </w:rPr>
                <w:tab/>
              </w:r>
              <w:r w:rsidRPr="002A01CA" w:rsidDel="002A01CA">
                <w:rPr>
                  <w:rStyle w:val="Hyperlink"/>
                  <w:noProof/>
                </w:rPr>
                <w:delText>Product backlog, MoSCoW</w:delText>
              </w:r>
              <w:r w:rsidDel="002A01CA">
                <w:rPr>
                  <w:noProof/>
                  <w:webHidden/>
                </w:rPr>
                <w:tab/>
                <w:delText>31</w:delText>
              </w:r>
            </w:del>
          </w:ins>
        </w:p>
        <w:p w14:paraId="64D10A0D" w14:textId="78517A0E" w:rsidR="00FF552E" w:rsidDel="002A01CA" w:rsidRDefault="00FF552E">
          <w:pPr>
            <w:pStyle w:val="TOC3"/>
            <w:rPr>
              <w:ins w:id="443" w:author="Tassos Anastasiou" w:date="2020-05-09T17:49:00Z"/>
              <w:del w:id="444" w:author="Christos-Emmanouil Anastasiou" w:date="2020-05-15T05:12:00Z"/>
              <w:noProof/>
              <w:lang w:eastAsia="en-GB"/>
            </w:rPr>
          </w:pPr>
          <w:ins w:id="445" w:author="Tassos Anastasiou" w:date="2020-05-09T17:49:00Z">
            <w:del w:id="446" w:author="Christos-Emmanouil Anastasiou" w:date="2020-05-15T05:12:00Z">
              <w:r w:rsidRPr="002A01CA" w:rsidDel="002A01CA">
                <w:rPr>
                  <w:rStyle w:val="Hyperlink"/>
                  <w:noProof/>
                </w:rPr>
                <w:delText>4.4.2</w:delText>
              </w:r>
              <w:r w:rsidDel="002A01CA">
                <w:rPr>
                  <w:noProof/>
                  <w:lang w:eastAsia="en-GB"/>
                </w:rPr>
                <w:tab/>
              </w:r>
              <w:r w:rsidRPr="002A01CA" w:rsidDel="002A01CA">
                <w:rPr>
                  <w:rStyle w:val="Hyperlink"/>
                  <w:noProof/>
                </w:rPr>
                <w:delText>Class diagram</w:delText>
              </w:r>
              <w:r w:rsidDel="002A01CA">
                <w:rPr>
                  <w:noProof/>
                  <w:webHidden/>
                </w:rPr>
                <w:tab/>
                <w:delText>31</w:delText>
              </w:r>
            </w:del>
          </w:ins>
        </w:p>
        <w:p w14:paraId="427B8B56" w14:textId="56B8F008" w:rsidR="00FF552E" w:rsidDel="002A01CA" w:rsidRDefault="00FF552E">
          <w:pPr>
            <w:pStyle w:val="TOC3"/>
            <w:rPr>
              <w:ins w:id="447" w:author="Tassos Anastasiou" w:date="2020-05-09T17:49:00Z"/>
              <w:del w:id="448" w:author="Christos-Emmanouil Anastasiou" w:date="2020-05-15T05:12:00Z"/>
              <w:noProof/>
              <w:lang w:eastAsia="en-GB"/>
            </w:rPr>
          </w:pPr>
          <w:ins w:id="449" w:author="Tassos Anastasiou" w:date="2020-05-09T17:49:00Z">
            <w:del w:id="450" w:author="Christos-Emmanouil Anastasiou" w:date="2020-05-15T05:12:00Z">
              <w:r w:rsidRPr="002A01CA" w:rsidDel="002A01CA">
                <w:rPr>
                  <w:rStyle w:val="Hyperlink"/>
                  <w:noProof/>
                </w:rPr>
                <w:delText>4.4.3</w:delText>
              </w:r>
              <w:r w:rsidDel="002A01CA">
                <w:rPr>
                  <w:noProof/>
                  <w:lang w:eastAsia="en-GB"/>
                </w:rPr>
                <w:tab/>
              </w:r>
              <w:r w:rsidRPr="002A01CA" w:rsidDel="002A01CA">
                <w:rPr>
                  <w:rStyle w:val="Hyperlink"/>
                  <w:noProof/>
                </w:rPr>
                <w:delText>Tests</w:delText>
              </w:r>
              <w:r w:rsidDel="002A01CA">
                <w:rPr>
                  <w:noProof/>
                  <w:webHidden/>
                </w:rPr>
                <w:tab/>
                <w:delText>32</w:delText>
              </w:r>
            </w:del>
          </w:ins>
        </w:p>
        <w:p w14:paraId="13554ED7" w14:textId="189D2A53" w:rsidR="00FF552E" w:rsidDel="002A01CA" w:rsidRDefault="00FF552E">
          <w:pPr>
            <w:pStyle w:val="TOC1"/>
            <w:rPr>
              <w:del w:id="451" w:author="Christos-Emmanouil Anastasiou" w:date="2020-05-15T05:12:00Z"/>
              <w:noProof/>
            </w:rPr>
          </w:pPr>
        </w:p>
        <w:p w14:paraId="20E19FFB" w14:textId="12D4B996" w:rsidR="00980456" w:rsidDel="002A01CA" w:rsidRDefault="00FF552E">
          <w:pPr>
            <w:pStyle w:val="TOC1"/>
            <w:rPr>
              <w:del w:id="452" w:author="Christos-Emmanouil Anastasiou" w:date="2020-05-15T05:12:00Z"/>
              <w:noProof/>
            </w:rPr>
          </w:pPr>
          <w:ins w:id="453" w:author="Tassos Anastasiou" w:date="2020-05-09T17:49:00Z">
            <w:del w:id="454" w:author="Christos-Emmanouil Anastasiou" w:date="2020-05-15T05:12:00Z">
              <w:r w:rsidRPr="002A01CA" w:rsidDel="002A01CA">
                <w:rPr>
                  <w:rStyle w:val="Hyperlink"/>
                  <w:b/>
                  <w:bCs/>
                  <w:noProof/>
                  <w:lang w:val="en-US"/>
                </w:rPr>
                <w:delText>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valid.Error! Hyperlink reference not valid.</w:delText>
              </w:r>
            </w:del>
          </w:ins>
        </w:p>
        <w:p w14:paraId="6F67266C" w14:textId="77777777" w:rsidR="003F2BCE" w:rsidDel="002A01CA" w:rsidRDefault="003F2BCE">
          <w:pPr>
            <w:pStyle w:val="Heading1"/>
            <w:numPr>
              <w:ilvl w:val="0"/>
              <w:numId w:val="0"/>
            </w:numPr>
            <w:rPr>
              <w:del w:id="455" w:author="Christos-Emmanouil Anastasiou" w:date="2020-05-15T05:12:00Z"/>
              <w:noProof/>
            </w:rPr>
          </w:pPr>
        </w:p>
        <w:p w14:paraId="636D3871" w14:textId="3DBF4FDA" w:rsidR="004200A3" w:rsidRPr="004200A3" w:rsidDel="002A01CA" w:rsidRDefault="004200A3">
          <w:pPr>
            <w:pStyle w:val="Heading1"/>
            <w:numPr>
              <w:ilvl w:val="0"/>
              <w:numId w:val="0"/>
            </w:numPr>
            <w:rPr>
              <w:del w:id="456" w:author="Christos-Emmanouil Anastasiou" w:date="2020-05-15T05:12:00Z"/>
              <w:noProof/>
              <w:sz w:val="36"/>
            </w:rPr>
            <w:pPrChange w:id="457" w:author="Tassos Anastasiou" w:date="2020-05-01T17:02:00Z">
              <w:pPr>
                <w:pStyle w:val="Heading1"/>
              </w:pPr>
            </w:pPrChange>
          </w:pPr>
        </w:p>
        <w:p w14:paraId="701B2B9A" w14:textId="35B629A7" w:rsidR="004200A3" w:rsidDel="002A01CA" w:rsidRDefault="004200A3">
          <w:pPr>
            <w:pStyle w:val="TOC1"/>
            <w:rPr>
              <w:del w:id="458" w:author="Christos-Emmanouil Anastasiou" w:date="2020-05-15T05:12:00Z"/>
              <w:noProof/>
              <w:lang w:eastAsia="en-GB"/>
            </w:rPr>
          </w:pPr>
          <w:del w:id="459" w:author="Christos-Emmanouil Anastasiou" w:date="2020-05-15T05:12:00Z">
            <w:r w:rsidRPr="003F2BCE" w:rsidDel="002A01CA">
              <w:rPr>
                <w:noProof/>
                <w:rPrChange w:id="460" w:author="Christos-Emmanouil Anastasiou" w:date="2020-05-02T19:21:00Z">
                  <w:rPr>
                    <w:rStyle w:val="Hyperlink"/>
                    <w:noProof/>
                  </w:rPr>
                </w:rPrChange>
              </w:rPr>
              <w:delText>Chapter 1</w:delText>
            </w:r>
            <w:r w:rsidDel="002A01CA">
              <w:rPr>
                <w:noProof/>
                <w:webHidden/>
              </w:rPr>
              <w:tab/>
              <w:delText>1</w:delText>
            </w:r>
          </w:del>
        </w:p>
        <w:p w14:paraId="5D64AA01" w14:textId="1D2BF881" w:rsidR="004200A3" w:rsidDel="002A01CA" w:rsidRDefault="004200A3">
          <w:pPr>
            <w:pStyle w:val="TOC1"/>
            <w:rPr>
              <w:del w:id="461" w:author="Christos-Emmanouil Anastasiou" w:date="2020-05-15T05:12:00Z"/>
              <w:noProof/>
              <w:lang w:eastAsia="en-GB"/>
            </w:rPr>
          </w:pPr>
          <w:del w:id="462" w:author="Christos-Emmanouil Anastasiou" w:date="2020-05-15T05:12:00Z">
            <w:r w:rsidRPr="003F2BCE" w:rsidDel="002A01CA">
              <w:rPr>
                <w:noProof/>
                <w:rPrChange w:id="463" w:author="Christos-Emmanouil Anastasiou" w:date="2020-05-02T19:21:00Z">
                  <w:rPr>
                    <w:rStyle w:val="Hyperlink"/>
                    <w:noProof/>
                  </w:rPr>
                </w:rPrChange>
              </w:rPr>
              <w:delText>Introduction</w:delText>
            </w:r>
            <w:r w:rsidDel="002A01CA">
              <w:rPr>
                <w:noProof/>
                <w:webHidden/>
              </w:rPr>
              <w:tab/>
              <w:delText>1</w:delText>
            </w:r>
          </w:del>
        </w:p>
        <w:p w14:paraId="79DADA53" w14:textId="0DB53495" w:rsidR="004200A3" w:rsidDel="002A01CA" w:rsidRDefault="004200A3">
          <w:pPr>
            <w:pStyle w:val="TOC1"/>
            <w:rPr>
              <w:del w:id="464" w:author="Christos-Emmanouil Anastasiou" w:date="2020-05-15T05:12:00Z"/>
              <w:noProof/>
              <w:lang w:eastAsia="en-GB"/>
            </w:rPr>
          </w:pPr>
          <w:del w:id="465" w:author="Christos-Emmanouil Anastasiou" w:date="2020-05-15T05:12:00Z">
            <w:r w:rsidRPr="003F2BCE" w:rsidDel="002A01CA">
              <w:rPr>
                <w:noProof/>
                <w:rPrChange w:id="466" w:author="Christos-Emmanouil Anastasiou" w:date="2020-05-02T19:21:00Z">
                  <w:rPr>
                    <w:rStyle w:val="Hyperlink"/>
                    <w:noProof/>
                  </w:rPr>
                </w:rPrChange>
              </w:rPr>
              <w:delText>Objective</w:delText>
            </w:r>
            <w:r w:rsidDel="002A01CA">
              <w:rPr>
                <w:noProof/>
                <w:webHidden/>
              </w:rPr>
              <w:tab/>
              <w:delText>2</w:delText>
            </w:r>
          </w:del>
        </w:p>
        <w:p w14:paraId="5BF6ACEB" w14:textId="654AD70B" w:rsidR="004200A3" w:rsidDel="002A01CA" w:rsidRDefault="004200A3">
          <w:pPr>
            <w:pStyle w:val="TOC1"/>
            <w:rPr>
              <w:del w:id="467" w:author="Christos-Emmanouil Anastasiou" w:date="2020-05-15T05:12:00Z"/>
              <w:noProof/>
              <w:lang w:eastAsia="en-GB"/>
            </w:rPr>
          </w:pPr>
          <w:del w:id="468" w:author="Christos-Emmanouil Anastasiou" w:date="2020-05-15T05:12:00Z">
            <w:r w:rsidRPr="003F2BCE" w:rsidDel="002A01CA">
              <w:rPr>
                <w:noProof/>
                <w:rPrChange w:id="469" w:author="Christos-Emmanouil Anastasiou" w:date="2020-05-02T19:21:00Z">
                  <w:rPr>
                    <w:rStyle w:val="Hyperlink"/>
                    <w:noProof/>
                  </w:rPr>
                </w:rPrChange>
              </w:rPr>
              <w:delText>Chapter 2</w:delText>
            </w:r>
            <w:r w:rsidDel="002A01CA">
              <w:rPr>
                <w:noProof/>
                <w:webHidden/>
              </w:rPr>
              <w:tab/>
              <w:delText>3</w:delText>
            </w:r>
          </w:del>
        </w:p>
        <w:p w14:paraId="21549C7F" w14:textId="30386764" w:rsidR="004200A3" w:rsidDel="002A01CA" w:rsidRDefault="004200A3">
          <w:pPr>
            <w:pStyle w:val="TOC1"/>
            <w:rPr>
              <w:del w:id="470" w:author="Christos-Emmanouil Anastasiou" w:date="2020-05-15T05:12:00Z"/>
              <w:noProof/>
              <w:lang w:eastAsia="en-GB"/>
            </w:rPr>
          </w:pPr>
          <w:del w:id="471" w:author="Christos-Emmanouil Anastasiou" w:date="2020-05-15T05:12:00Z">
            <w:r w:rsidRPr="003F2BCE" w:rsidDel="002A01CA">
              <w:rPr>
                <w:noProof/>
                <w:rPrChange w:id="472" w:author="Christos-Emmanouil Anastasiou" w:date="2020-05-02T19:21:00Z">
                  <w:rPr>
                    <w:rStyle w:val="Hyperlink"/>
                    <w:noProof/>
                  </w:rPr>
                </w:rPrChange>
              </w:rPr>
              <w:delText>2.1 The importance of project planning</w:delText>
            </w:r>
            <w:r w:rsidDel="002A01CA">
              <w:rPr>
                <w:noProof/>
                <w:webHidden/>
              </w:rPr>
              <w:tab/>
              <w:delText>3</w:delText>
            </w:r>
          </w:del>
        </w:p>
        <w:p w14:paraId="460487E8" w14:textId="0D1353C3" w:rsidR="004200A3" w:rsidDel="002A01CA" w:rsidRDefault="004200A3">
          <w:pPr>
            <w:pStyle w:val="TOC1"/>
            <w:rPr>
              <w:del w:id="473" w:author="Christos-Emmanouil Anastasiou" w:date="2020-05-15T05:12:00Z"/>
              <w:noProof/>
              <w:lang w:eastAsia="en-GB"/>
            </w:rPr>
          </w:pPr>
          <w:del w:id="474" w:author="Christos-Emmanouil Anastasiou" w:date="2020-05-15T05:12:00Z">
            <w:r w:rsidRPr="003F2BCE" w:rsidDel="002A01CA">
              <w:rPr>
                <w:noProof/>
                <w:rPrChange w:id="475" w:author="Christos-Emmanouil Anastasiou" w:date="2020-05-02T19:21:00Z">
                  <w:rPr>
                    <w:rStyle w:val="Hyperlink"/>
                    <w:noProof/>
                  </w:rPr>
                </w:rPrChange>
              </w:rPr>
              <w:delText>2.2 Selection of project planning methodology</w:delText>
            </w:r>
            <w:r w:rsidDel="002A01CA">
              <w:rPr>
                <w:noProof/>
                <w:webHidden/>
              </w:rPr>
              <w:tab/>
              <w:delText>4</w:delText>
            </w:r>
          </w:del>
        </w:p>
        <w:p w14:paraId="36DEABF8" w14:textId="68256343" w:rsidR="004200A3" w:rsidDel="002A01CA" w:rsidRDefault="004200A3">
          <w:pPr>
            <w:pStyle w:val="TOC1"/>
            <w:rPr>
              <w:del w:id="476" w:author="Christos-Emmanouil Anastasiou" w:date="2020-05-15T05:12:00Z"/>
              <w:noProof/>
              <w:lang w:eastAsia="en-GB"/>
            </w:rPr>
          </w:pPr>
          <w:del w:id="477" w:author="Christos-Emmanouil Anastasiou" w:date="2020-05-15T05:12:00Z">
            <w:r w:rsidRPr="003F2BCE" w:rsidDel="002A01CA">
              <w:rPr>
                <w:noProof/>
                <w:rPrChange w:id="478" w:author="Christos-Emmanouil Anastasiou" w:date="2020-05-02T19:21:00Z">
                  <w:rPr>
                    <w:rStyle w:val="Hyperlink"/>
                    <w:noProof/>
                  </w:rPr>
                </w:rPrChange>
              </w:rPr>
              <w:delText>Tools</w:delText>
            </w:r>
            <w:r w:rsidDel="002A01CA">
              <w:rPr>
                <w:noProof/>
                <w:webHidden/>
              </w:rPr>
              <w:tab/>
              <w:delText>6</w:delText>
            </w:r>
          </w:del>
        </w:p>
        <w:p w14:paraId="17781706" w14:textId="5C0547E1" w:rsidR="004200A3" w:rsidDel="002A01CA" w:rsidRDefault="004200A3">
          <w:pPr>
            <w:pStyle w:val="TOC2"/>
            <w:rPr>
              <w:del w:id="479" w:author="Christos-Emmanouil Anastasiou" w:date="2020-05-15T05:12:00Z"/>
              <w:noProof/>
              <w:lang w:eastAsia="en-GB"/>
            </w:rPr>
          </w:pPr>
          <w:del w:id="480" w:author="Christos-Emmanouil Anastasiou" w:date="2020-05-15T05:12:00Z">
            <w:r w:rsidRPr="003F2BCE" w:rsidDel="002A01CA">
              <w:rPr>
                <w:noProof/>
                <w:rPrChange w:id="481" w:author="Christos-Emmanouil Anastasiou" w:date="2020-05-02T19:21:00Z">
                  <w:rPr>
                    <w:rStyle w:val="Hyperlink"/>
                    <w:noProof/>
                  </w:rPr>
                </w:rPrChange>
              </w:rPr>
              <w:delText>Trello</w:delText>
            </w:r>
            <w:r w:rsidDel="002A01CA">
              <w:rPr>
                <w:noProof/>
                <w:webHidden/>
              </w:rPr>
              <w:tab/>
              <w:delText>6</w:delText>
            </w:r>
          </w:del>
        </w:p>
        <w:p w14:paraId="7517F10E" w14:textId="176B08EC" w:rsidR="004200A3" w:rsidDel="002A01CA" w:rsidRDefault="004200A3">
          <w:pPr>
            <w:pStyle w:val="TOC2"/>
            <w:rPr>
              <w:del w:id="482" w:author="Christos-Emmanouil Anastasiou" w:date="2020-05-15T05:12:00Z"/>
              <w:noProof/>
              <w:lang w:eastAsia="en-GB"/>
            </w:rPr>
          </w:pPr>
          <w:del w:id="483" w:author="Christos-Emmanouil Anastasiou" w:date="2020-05-15T05:12:00Z">
            <w:r w:rsidRPr="003F2BCE" w:rsidDel="002A01CA">
              <w:rPr>
                <w:noProof/>
                <w:rPrChange w:id="484" w:author="Christos-Emmanouil Anastasiou" w:date="2020-05-02T19:21:00Z">
                  <w:rPr>
                    <w:rStyle w:val="Hyperlink"/>
                    <w:noProof/>
                  </w:rPr>
                </w:rPrChange>
              </w:rPr>
              <w:delText>Team Gantt</w:delText>
            </w:r>
            <w:r w:rsidDel="002A01CA">
              <w:rPr>
                <w:noProof/>
                <w:webHidden/>
              </w:rPr>
              <w:tab/>
              <w:delText>7</w:delText>
            </w:r>
          </w:del>
        </w:p>
        <w:p w14:paraId="3287A8E9" w14:textId="65C21551" w:rsidR="004200A3" w:rsidDel="002A01CA" w:rsidRDefault="004200A3">
          <w:pPr>
            <w:pStyle w:val="TOC1"/>
            <w:rPr>
              <w:del w:id="485" w:author="Christos-Emmanouil Anastasiou" w:date="2020-05-15T05:12:00Z"/>
              <w:noProof/>
              <w:lang w:eastAsia="en-GB"/>
            </w:rPr>
          </w:pPr>
          <w:del w:id="486" w:author="Christos-Emmanouil Anastasiou" w:date="2020-05-15T05:12:00Z">
            <w:r w:rsidRPr="003F2BCE" w:rsidDel="002A01CA">
              <w:rPr>
                <w:noProof/>
                <w:rPrChange w:id="487" w:author="Christos-Emmanouil Anastasiou" w:date="2020-05-02T19:21:00Z">
                  <w:rPr>
                    <w:rStyle w:val="Hyperlink"/>
                    <w:noProof/>
                  </w:rPr>
                </w:rPrChange>
              </w:rPr>
              <w:delText>Chapter 3</w:delText>
            </w:r>
            <w:r w:rsidDel="002A01CA">
              <w:rPr>
                <w:noProof/>
                <w:webHidden/>
              </w:rPr>
              <w:tab/>
              <w:delText>7</w:delText>
            </w:r>
          </w:del>
        </w:p>
        <w:p w14:paraId="1967D22E" w14:textId="6DE78668" w:rsidR="004200A3" w:rsidDel="002A01CA" w:rsidRDefault="004200A3">
          <w:pPr>
            <w:pStyle w:val="TOC1"/>
            <w:rPr>
              <w:del w:id="488" w:author="Christos-Emmanouil Anastasiou" w:date="2020-05-15T05:12:00Z"/>
              <w:noProof/>
              <w:lang w:eastAsia="en-GB"/>
            </w:rPr>
          </w:pPr>
          <w:del w:id="489" w:author="Christos-Emmanouil Anastasiou" w:date="2020-05-15T05:12:00Z">
            <w:r w:rsidRPr="003F2BCE" w:rsidDel="002A01CA">
              <w:rPr>
                <w:noProof/>
                <w:rPrChange w:id="490" w:author="Christos-Emmanouil Anastasiou" w:date="2020-05-02T19:21:00Z">
                  <w:rPr>
                    <w:rStyle w:val="Hyperlink"/>
                    <w:noProof/>
                  </w:rPr>
                </w:rPrChange>
              </w:rPr>
              <w:delText>3.1 Overview of techniques</w:delText>
            </w:r>
            <w:r w:rsidDel="002A01CA">
              <w:rPr>
                <w:noProof/>
                <w:webHidden/>
              </w:rPr>
              <w:tab/>
              <w:delText>7</w:delText>
            </w:r>
          </w:del>
        </w:p>
        <w:p w14:paraId="3EF6F8E4" w14:textId="031126A8" w:rsidR="004200A3" w:rsidDel="002A01CA" w:rsidRDefault="004200A3">
          <w:pPr>
            <w:pStyle w:val="TOC1"/>
            <w:rPr>
              <w:del w:id="491" w:author="Christos-Emmanouil Anastasiou" w:date="2020-05-15T05:12:00Z"/>
              <w:noProof/>
              <w:lang w:eastAsia="en-GB"/>
            </w:rPr>
          </w:pPr>
          <w:del w:id="492" w:author="Christos-Emmanouil Anastasiou" w:date="2020-05-15T05:12:00Z">
            <w:r w:rsidRPr="003F2BCE" w:rsidDel="002A01CA">
              <w:rPr>
                <w:noProof/>
                <w:rPrChange w:id="493" w:author="Christos-Emmanouil Anastasiou" w:date="2020-05-02T19:21:00Z">
                  <w:rPr>
                    <w:rStyle w:val="Hyperlink"/>
                    <w:noProof/>
                  </w:rPr>
                </w:rPrChange>
              </w:rPr>
              <w:delText>3.1.1 Geometry preparation</w:delText>
            </w:r>
            <w:r w:rsidDel="002A01CA">
              <w:rPr>
                <w:noProof/>
                <w:webHidden/>
              </w:rPr>
              <w:tab/>
              <w:delText>8</w:delText>
            </w:r>
          </w:del>
        </w:p>
        <w:p w14:paraId="23B715ED" w14:textId="471C13DD" w:rsidR="004200A3" w:rsidDel="002A01CA" w:rsidRDefault="004200A3">
          <w:pPr>
            <w:pStyle w:val="TOC2"/>
            <w:rPr>
              <w:del w:id="494" w:author="Christos-Emmanouil Anastasiou" w:date="2020-05-15T05:12:00Z"/>
              <w:noProof/>
              <w:lang w:eastAsia="en-GB"/>
            </w:rPr>
          </w:pPr>
          <w:del w:id="495" w:author="Christos-Emmanouil Anastasiou" w:date="2020-05-15T05:12:00Z">
            <w:r w:rsidRPr="003F2BCE" w:rsidDel="002A01CA">
              <w:rPr>
                <w:noProof/>
                <w:rPrChange w:id="496" w:author="Christos-Emmanouil Anastasiou" w:date="2020-05-02T19:21:00Z">
                  <w:rPr>
                    <w:rStyle w:val="Hyperlink"/>
                    <w:noProof/>
                  </w:rPr>
                </w:rPrChange>
              </w:rPr>
              <w:delText>Object replacement or deactivation</w:delText>
            </w:r>
            <w:r w:rsidDel="002A01CA">
              <w:rPr>
                <w:noProof/>
                <w:webHidden/>
              </w:rPr>
              <w:tab/>
              <w:delText>8</w:delText>
            </w:r>
          </w:del>
        </w:p>
        <w:p w14:paraId="41D0E96F" w14:textId="35C93AF5" w:rsidR="004200A3" w:rsidDel="002A01CA" w:rsidRDefault="004200A3">
          <w:pPr>
            <w:pStyle w:val="TOC2"/>
            <w:rPr>
              <w:del w:id="497" w:author="Christos-Emmanouil Anastasiou" w:date="2020-05-15T05:12:00Z"/>
              <w:noProof/>
              <w:lang w:eastAsia="en-GB"/>
            </w:rPr>
          </w:pPr>
          <w:del w:id="498" w:author="Christos-Emmanouil Anastasiou" w:date="2020-05-15T05:12:00Z">
            <w:r w:rsidRPr="003F2BCE" w:rsidDel="002A01CA">
              <w:rPr>
                <w:noProof/>
                <w:rPrChange w:id="499" w:author="Christos-Emmanouil Anastasiou" w:date="2020-05-02T19:21:00Z">
                  <w:rPr>
                    <w:rStyle w:val="Hyperlink"/>
                    <w:noProof/>
                  </w:rPr>
                </w:rPrChange>
              </w:rPr>
              <w:delText>Voronoi shattering</w:delText>
            </w:r>
            <w:r w:rsidDel="002A01CA">
              <w:rPr>
                <w:noProof/>
                <w:webHidden/>
              </w:rPr>
              <w:tab/>
              <w:delText>9</w:delText>
            </w:r>
          </w:del>
        </w:p>
        <w:p w14:paraId="069813FB" w14:textId="50971142" w:rsidR="004200A3" w:rsidDel="002A01CA" w:rsidRDefault="004200A3">
          <w:pPr>
            <w:pStyle w:val="TOC2"/>
            <w:rPr>
              <w:del w:id="500" w:author="Christos-Emmanouil Anastasiou" w:date="2020-05-15T05:12:00Z"/>
              <w:noProof/>
              <w:lang w:eastAsia="en-GB"/>
            </w:rPr>
          </w:pPr>
          <w:del w:id="501" w:author="Christos-Emmanouil Anastasiou" w:date="2020-05-15T05:12:00Z">
            <w:r w:rsidRPr="003F2BCE" w:rsidDel="002A01CA">
              <w:rPr>
                <w:noProof/>
                <w:rPrChange w:id="502" w:author="Christos-Emmanouil Anastasiou" w:date="2020-05-02T19:21:00Z">
                  <w:rPr>
                    <w:rStyle w:val="Hyperlink"/>
                    <w:noProof/>
                  </w:rPr>
                </w:rPrChange>
              </w:rPr>
              <w:delText>Delaunay tetrahedral decomposition</w:delText>
            </w:r>
            <w:r w:rsidDel="002A01CA">
              <w:rPr>
                <w:noProof/>
                <w:webHidden/>
              </w:rPr>
              <w:tab/>
              <w:delText>10</w:delText>
            </w:r>
          </w:del>
        </w:p>
        <w:p w14:paraId="134330B2" w14:textId="19DC423E" w:rsidR="004200A3" w:rsidDel="002A01CA" w:rsidRDefault="004200A3">
          <w:pPr>
            <w:pStyle w:val="TOC2"/>
            <w:rPr>
              <w:del w:id="503" w:author="Christos-Emmanouil Anastasiou" w:date="2020-05-15T05:12:00Z"/>
              <w:noProof/>
              <w:lang w:eastAsia="en-GB"/>
            </w:rPr>
          </w:pPr>
          <w:del w:id="504" w:author="Christos-Emmanouil Anastasiou" w:date="2020-05-15T05:12:00Z">
            <w:r w:rsidRPr="003F2BCE" w:rsidDel="002A01CA">
              <w:rPr>
                <w:noProof/>
                <w:rPrChange w:id="505" w:author="Christos-Emmanouil Anastasiou" w:date="2020-05-02T19:21:00Z">
                  <w:rPr>
                    <w:rStyle w:val="Hyperlink"/>
                    <w:noProof/>
                  </w:rPr>
                </w:rPrChange>
              </w:rPr>
              <w:delText>Boolean operations</w:delText>
            </w:r>
            <w:r w:rsidDel="002A01CA">
              <w:rPr>
                <w:noProof/>
                <w:webHidden/>
              </w:rPr>
              <w:tab/>
              <w:delText>10</w:delText>
            </w:r>
          </w:del>
        </w:p>
        <w:p w14:paraId="13AFCC19" w14:textId="68D1F57C" w:rsidR="004200A3" w:rsidDel="002A01CA" w:rsidRDefault="004200A3">
          <w:pPr>
            <w:pStyle w:val="TOC2"/>
            <w:rPr>
              <w:del w:id="506" w:author="Christos-Emmanouil Anastasiou" w:date="2020-05-15T05:12:00Z"/>
              <w:noProof/>
              <w:lang w:eastAsia="en-GB"/>
            </w:rPr>
          </w:pPr>
          <w:del w:id="507" w:author="Christos-Emmanouil Anastasiou" w:date="2020-05-15T05:12:00Z">
            <w:r w:rsidRPr="003F2BCE" w:rsidDel="002A01CA">
              <w:rPr>
                <w:noProof/>
                <w:rPrChange w:id="508" w:author="Christos-Emmanouil Anastasiou" w:date="2020-05-02T19:21:00Z">
                  <w:rPr>
                    <w:rStyle w:val="Hyperlink"/>
                    <w:noProof/>
                  </w:rPr>
                </w:rPrChange>
              </w:rPr>
              <w:delText>Convex decomposition</w:delText>
            </w:r>
            <w:r w:rsidDel="002A01CA">
              <w:rPr>
                <w:noProof/>
                <w:webHidden/>
              </w:rPr>
              <w:tab/>
              <w:delText>10</w:delText>
            </w:r>
          </w:del>
        </w:p>
        <w:p w14:paraId="5A358DBB" w14:textId="6E8743C4" w:rsidR="004200A3" w:rsidDel="002A01CA" w:rsidRDefault="004200A3">
          <w:pPr>
            <w:pStyle w:val="TOC1"/>
            <w:rPr>
              <w:del w:id="509" w:author="Christos-Emmanouil Anastasiou" w:date="2020-05-15T05:12:00Z"/>
              <w:noProof/>
              <w:lang w:eastAsia="en-GB"/>
            </w:rPr>
          </w:pPr>
          <w:del w:id="510" w:author="Christos-Emmanouil Anastasiou" w:date="2020-05-15T05:12:00Z">
            <w:r w:rsidRPr="003F2BCE" w:rsidDel="002A01CA">
              <w:rPr>
                <w:noProof/>
                <w:rPrChange w:id="511" w:author="Christos-Emmanouil Anastasiou" w:date="2020-05-02T19:21:00Z">
                  <w:rPr>
                    <w:rStyle w:val="Hyperlink"/>
                    <w:noProof/>
                  </w:rPr>
                </w:rPrChange>
              </w:rPr>
              <w:delText>3.1.2 Real time destruction methods</w:delText>
            </w:r>
            <w:r w:rsidDel="002A01CA">
              <w:rPr>
                <w:noProof/>
                <w:webHidden/>
              </w:rPr>
              <w:tab/>
              <w:delText>11</w:delText>
            </w:r>
          </w:del>
        </w:p>
        <w:p w14:paraId="538B370B" w14:textId="0D8EC592" w:rsidR="004200A3" w:rsidDel="002A01CA" w:rsidRDefault="004200A3">
          <w:pPr>
            <w:pStyle w:val="TOC2"/>
            <w:rPr>
              <w:del w:id="512" w:author="Christos-Emmanouil Anastasiou" w:date="2020-05-15T05:12:00Z"/>
              <w:noProof/>
              <w:lang w:eastAsia="en-GB"/>
            </w:rPr>
          </w:pPr>
          <w:del w:id="513" w:author="Christos-Emmanouil Anastasiou" w:date="2020-05-15T05:12:00Z">
            <w:r w:rsidRPr="003F2BCE" w:rsidDel="002A01CA">
              <w:rPr>
                <w:noProof/>
                <w:rPrChange w:id="514" w:author="Christos-Emmanouil Anastasiou" w:date="2020-05-02T19:21:00Z">
                  <w:rPr>
                    <w:rStyle w:val="Hyperlink"/>
                    <w:noProof/>
                  </w:rPr>
                </w:rPrChange>
              </w:rPr>
              <w:delText>Canned Animations</w:delText>
            </w:r>
            <w:r w:rsidDel="002A01CA">
              <w:rPr>
                <w:noProof/>
                <w:webHidden/>
              </w:rPr>
              <w:tab/>
              <w:delText>11</w:delText>
            </w:r>
          </w:del>
        </w:p>
        <w:p w14:paraId="1ECB815B" w14:textId="560C1B30" w:rsidR="004200A3" w:rsidDel="002A01CA" w:rsidRDefault="004200A3">
          <w:pPr>
            <w:pStyle w:val="TOC2"/>
            <w:rPr>
              <w:del w:id="515" w:author="Christos-Emmanouil Anastasiou" w:date="2020-05-15T05:12:00Z"/>
              <w:noProof/>
              <w:lang w:eastAsia="en-GB"/>
            </w:rPr>
          </w:pPr>
          <w:del w:id="516" w:author="Christos-Emmanouil Anastasiou" w:date="2020-05-15T05:12:00Z">
            <w:r w:rsidRPr="003F2BCE" w:rsidDel="002A01CA">
              <w:rPr>
                <w:noProof/>
                <w:rPrChange w:id="517" w:author="Christos-Emmanouil Anastasiou" w:date="2020-05-02T19:21:00Z">
                  <w:rPr>
                    <w:rStyle w:val="Hyperlink"/>
                    <w:noProof/>
                  </w:rPr>
                </w:rPrChange>
              </w:rPr>
              <w:delText>Real-time Boolean operations</w:delText>
            </w:r>
            <w:r w:rsidDel="002A01CA">
              <w:rPr>
                <w:noProof/>
                <w:webHidden/>
              </w:rPr>
              <w:tab/>
              <w:delText>11</w:delText>
            </w:r>
          </w:del>
        </w:p>
        <w:p w14:paraId="002E4A2B" w14:textId="43B2D827" w:rsidR="004200A3" w:rsidDel="002A01CA" w:rsidRDefault="004200A3">
          <w:pPr>
            <w:pStyle w:val="TOC2"/>
            <w:rPr>
              <w:del w:id="518" w:author="Christos-Emmanouil Anastasiou" w:date="2020-05-15T05:12:00Z"/>
              <w:noProof/>
              <w:lang w:eastAsia="en-GB"/>
            </w:rPr>
          </w:pPr>
          <w:del w:id="519" w:author="Christos-Emmanouil Anastasiou" w:date="2020-05-15T05:12:00Z">
            <w:r w:rsidRPr="003F2BCE" w:rsidDel="002A01CA">
              <w:rPr>
                <w:noProof/>
                <w:rPrChange w:id="520" w:author="Christos-Emmanouil Anastasiou" w:date="2020-05-02T19:21:00Z">
                  <w:rPr>
                    <w:rStyle w:val="Hyperlink"/>
                    <w:noProof/>
                  </w:rPr>
                </w:rPrChange>
              </w:rPr>
              <w:delText>Finite Element Method (FEM)</w:delText>
            </w:r>
            <w:r w:rsidDel="002A01CA">
              <w:rPr>
                <w:noProof/>
                <w:webHidden/>
              </w:rPr>
              <w:tab/>
              <w:delText>12</w:delText>
            </w:r>
          </w:del>
        </w:p>
        <w:p w14:paraId="0ADFF963" w14:textId="16219F1D" w:rsidR="004200A3" w:rsidDel="002A01CA" w:rsidRDefault="004200A3">
          <w:pPr>
            <w:pStyle w:val="TOC2"/>
            <w:rPr>
              <w:del w:id="521" w:author="Christos-Emmanouil Anastasiou" w:date="2020-05-15T05:12:00Z"/>
              <w:noProof/>
              <w:lang w:eastAsia="en-GB"/>
            </w:rPr>
          </w:pPr>
          <w:del w:id="522" w:author="Christos-Emmanouil Anastasiou" w:date="2020-05-15T05:12:00Z">
            <w:r w:rsidRPr="003F2BCE" w:rsidDel="002A01CA">
              <w:rPr>
                <w:noProof/>
                <w:rPrChange w:id="523" w:author="Christos-Emmanouil Anastasiou" w:date="2020-05-02T19:21:00Z">
                  <w:rPr>
                    <w:rStyle w:val="Hyperlink"/>
                    <w:noProof/>
                  </w:rPr>
                </w:rPrChange>
              </w:rPr>
              <w:delText>Jointed breakable objects</w:delText>
            </w:r>
            <w:r w:rsidDel="002A01CA">
              <w:rPr>
                <w:noProof/>
                <w:webHidden/>
              </w:rPr>
              <w:tab/>
              <w:delText>12</w:delText>
            </w:r>
          </w:del>
        </w:p>
        <w:p w14:paraId="4D6F136C" w14:textId="23CC697D" w:rsidR="004200A3" w:rsidDel="002A01CA" w:rsidRDefault="004200A3">
          <w:pPr>
            <w:pStyle w:val="TOC1"/>
            <w:rPr>
              <w:del w:id="524" w:author="Christos-Emmanouil Anastasiou" w:date="2020-05-15T05:12:00Z"/>
              <w:noProof/>
              <w:lang w:eastAsia="en-GB"/>
            </w:rPr>
          </w:pPr>
          <w:del w:id="525" w:author="Christos-Emmanouil Anastasiou" w:date="2020-05-15T05:12:00Z">
            <w:r w:rsidRPr="003F2BCE" w:rsidDel="002A01CA">
              <w:rPr>
                <w:noProof/>
                <w:rPrChange w:id="526" w:author="Christos-Emmanouil Anastasiou" w:date="2020-05-02T19:21:00Z">
                  <w:rPr>
                    <w:rStyle w:val="Hyperlink"/>
                    <w:noProof/>
                  </w:rPr>
                </w:rPrChange>
              </w:rPr>
              <w:delText>3.1.3 Terrain</w:delText>
            </w:r>
            <w:r w:rsidDel="002A01CA">
              <w:rPr>
                <w:noProof/>
                <w:webHidden/>
              </w:rPr>
              <w:tab/>
              <w:delText>13</w:delText>
            </w:r>
          </w:del>
        </w:p>
        <w:p w14:paraId="3948F0E4" w14:textId="1C6BB1AF" w:rsidR="004200A3" w:rsidDel="002A01CA" w:rsidRDefault="004200A3">
          <w:pPr>
            <w:pStyle w:val="TOC2"/>
            <w:rPr>
              <w:del w:id="527" w:author="Christos-Emmanouil Anastasiou" w:date="2020-05-15T05:12:00Z"/>
              <w:noProof/>
              <w:lang w:eastAsia="en-GB"/>
            </w:rPr>
          </w:pPr>
          <w:del w:id="528" w:author="Christos-Emmanouil Anastasiou" w:date="2020-05-15T05:12:00Z">
            <w:r w:rsidRPr="003F2BCE" w:rsidDel="002A01CA">
              <w:rPr>
                <w:noProof/>
                <w:rPrChange w:id="529" w:author="Christos-Emmanouil Anastasiou" w:date="2020-05-02T19:21:00Z">
                  <w:rPr>
                    <w:rStyle w:val="Hyperlink"/>
                    <w:noProof/>
                  </w:rPr>
                </w:rPrChange>
              </w:rPr>
              <w:delText>Heightmaps</w:delText>
            </w:r>
            <w:r w:rsidDel="002A01CA">
              <w:rPr>
                <w:noProof/>
                <w:webHidden/>
              </w:rPr>
              <w:tab/>
              <w:delText>13</w:delText>
            </w:r>
          </w:del>
        </w:p>
        <w:p w14:paraId="3E4E1D24" w14:textId="58FB2AB4" w:rsidR="004200A3" w:rsidDel="002A01CA" w:rsidRDefault="004200A3">
          <w:pPr>
            <w:pStyle w:val="TOC2"/>
            <w:rPr>
              <w:del w:id="530" w:author="Christos-Emmanouil Anastasiou" w:date="2020-05-15T05:12:00Z"/>
              <w:noProof/>
              <w:lang w:eastAsia="en-GB"/>
            </w:rPr>
          </w:pPr>
          <w:del w:id="531" w:author="Christos-Emmanouil Anastasiou" w:date="2020-05-15T05:12:00Z">
            <w:r w:rsidRPr="003F2BCE" w:rsidDel="002A01CA">
              <w:rPr>
                <w:noProof/>
                <w:rPrChange w:id="532" w:author="Christos-Emmanouil Anastasiou" w:date="2020-05-02T19:21:00Z">
                  <w:rPr>
                    <w:rStyle w:val="Hyperlink"/>
                    <w:noProof/>
                  </w:rPr>
                </w:rPrChange>
              </w:rPr>
              <w:delText>Voxels</w:delText>
            </w:r>
            <w:r w:rsidDel="002A01CA">
              <w:rPr>
                <w:noProof/>
                <w:webHidden/>
              </w:rPr>
              <w:tab/>
              <w:delText>14</w:delText>
            </w:r>
          </w:del>
        </w:p>
        <w:p w14:paraId="55C0BE66" w14:textId="1FA8AAC5" w:rsidR="004200A3" w:rsidDel="002A01CA" w:rsidRDefault="004200A3">
          <w:pPr>
            <w:pStyle w:val="TOC2"/>
            <w:rPr>
              <w:del w:id="533" w:author="Christos-Emmanouil Anastasiou" w:date="2020-05-15T05:12:00Z"/>
              <w:noProof/>
              <w:lang w:eastAsia="en-GB"/>
            </w:rPr>
          </w:pPr>
          <w:del w:id="534" w:author="Christos-Emmanouil Anastasiou" w:date="2020-05-15T05:12:00Z">
            <w:r w:rsidRPr="003F2BCE" w:rsidDel="002A01CA">
              <w:rPr>
                <w:noProof/>
                <w:rPrChange w:id="535" w:author="Christos-Emmanouil Anastasiou" w:date="2020-05-02T19:21:00Z">
                  <w:rPr>
                    <w:rStyle w:val="Hyperlink"/>
                    <w:noProof/>
                  </w:rPr>
                </w:rPrChange>
              </w:rPr>
              <w:delText>Marching cubes</w:delText>
            </w:r>
            <w:r w:rsidDel="002A01CA">
              <w:rPr>
                <w:noProof/>
                <w:webHidden/>
              </w:rPr>
              <w:tab/>
              <w:delText>14</w:delText>
            </w:r>
          </w:del>
        </w:p>
        <w:p w14:paraId="5E554477" w14:textId="40FEB2CD" w:rsidR="004200A3" w:rsidDel="002A01CA" w:rsidRDefault="004200A3">
          <w:pPr>
            <w:pStyle w:val="TOC1"/>
            <w:rPr>
              <w:del w:id="536" w:author="Christos-Emmanouil Anastasiou" w:date="2020-05-15T05:12:00Z"/>
              <w:noProof/>
              <w:lang w:eastAsia="en-GB"/>
            </w:rPr>
          </w:pPr>
          <w:del w:id="537" w:author="Christos-Emmanouil Anastasiou" w:date="2020-05-15T05:12:00Z">
            <w:r w:rsidRPr="003F2BCE" w:rsidDel="002A01CA">
              <w:rPr>
                <w:noProof/>
                <w:rPrChange w:id="538" w:author="Christos-Emmanouil Anastasiou" w:date="2020-05-02T19:21:00Z">
                  <w:rPr>
                    <w:rStyle w:val="Hyperlink"/>
                    <w:noProof/>
                  </w:rPr>
                </w:rPrChange>
              </w:rPr>
              <w:delText>3.2 The definition of the specification of the project</w:delText>
            </w:r>
            <w:r w:rsidDel="002A01CA">
              <w:rPr>
                <w:noProof/>
                <w:webHidden/>
              </w:rPr>
              <w:tab/>
              <w:delText>16</w:delText>
            </w:r>
          </w:del>
        </w:p>
        <w:p w14:paraId="08307B46" w14:textId="7B7D3E2F" w:rsidR="004200A3" w:rsidDel="002A01CA" w:rsidRDefault="004200A3">
          <w:pPr>
            <w:pStyle w:val="TOC2"/>
            <w:rPr>
              <w:del w:id="539" w:author="Christos-Emmanouil Anastasiou" w:date="2020-05-15T05:12:00Z"/>
              <w:noProof/>
              <w:lang w:eastAsia="en-GB"/>
            </w:rPr>
          </w:pPr>
          <w:del w:id="540" w:author="Christos-Emmanouil Anastasiou" w:date="2020-05-15T05:12:00Z">
            <w:r w:rsidRPr="003F2BCE" w:rsidDel="002A01CA">
              <w:rPr>
                <w:noProof/>
                <w:rPrChange w:id="541" w:author="Christos-Emmanouil Anastasiou" w:date="2020-05-02T19:21:00Z">
                  <w:rPr>
                    <w:rStyle w:val="Hyperlink"/>
                    <w:noProof/>
                  </w:rPr>
                </w:rPrChange>
              </w:rPr>
              <w:delText>Outline of iterations</w:delText>
            </w:r>
            <w:r w:rsidDel="002A01CA">
              <w:rPr>
                <w:noProof/>
                <w:webHidden/>
              </w:rPr>
              <w:tab/>
              <w:delText>17</w:delText>
            </w:r>
          </w:del>
        </w:p>
        <w:p w14:paraId="46F5F170" w14:textId="379C4AAB" w:rsidR="004200A3" w:rsidDel="002A01CA" w:rsidRDefault="004200A3">
          <w:pPr>
            <w:pStyle w:val="TOC1"/>
            <w:rPr>
              <w:del w:id="542" w:author="Christos-Emmanouil Anastasiou" w:date="2020-05-15T05:12:00Z"/>
              <w:noProof/>
              <w:lang w:eastAsia="en-GB"/>
            </w:rPr>
          </w:pPr>
          <w:del w:id="543" w:author="Christos-Emmanouil Anastasiou" w:date="2020-05-15T05:12:00Z">
            <w:r w:rsidRPr="003F2BCE" w:rsidDel="002A01CA">
              <w:rPr>
                <w:noProof/>
                <w:rPrChange w:id="544" w:author="Christos-Emmanouil Anastasiou" w:date="2020-05-02T19:21:00Z">
                  <w:rPr>
                    <w:rStyle w:val="Hyperlink"/>
                    <w:noProof/>
                  </w:rPr>
                </w:rPrChange>
              </w:rPr>
              <w:delText>Chapter 4</w:delText>
            </w:r>
            <w:r w:rsidDel="002A01CA">
              <w:rPr>
                <w:noProof/>
                <w:webHidden/>
              </w:rPr>
              <w:tab/>
              <w:delText>18</w:delText>
            </w:r>
          </w:del>
        </w:p>
        <w:p w14:paraId="643C3AB0" w14:textId="0FBA5329" w:rsidR="004200A3" w:rsidDel="002A01CA" w:rsidRDefault="004200A3">
          <w:pPr>
            <w:pStyle w:val="TOC1"/>
            <w:rPr>
              <w:del w:id="545" w:author="Christos-Emmanouil Anastasiou" w:date="2020-05-15T05:12:00Z"/>
              <w:noProof/>
              <w:lang w:eastAsia="en-GB"/>
            </w:rPr>
          </w:pPr>
          <w:del w:id="546" w:author="Christos-Emmanouil Anastasiou" w:date="2020-05-15T05:12:00Z">
            <w:r w:rsidRPr="003F2BCE" w:rsidDel="002A01CA">
              <w:rPr>
                <w:noProof/>
                <w:rPrChange w:id="547" w:author="Christos-Emmanouil Anastasiou" w:date="2020-05-02T19:21:00Z">
                  <w:rPr>
                    <w:rStyle w:val="Hyperlink"/>
                    <w:noProof/>
                  </w:rPr>
                </w:rPrChange>
              </w:rPr>
              <w:delText>4.1 implementation</w:delText>
            </w:r>
            <w:r w:rsidDel="002A01CA">
              <w:rPr>
                <w:noProof/>
                <w:webHidden/>
              </w:rPr>
              <w:tab/>
              <w:delText>18</w:delText>
            </w:r>
          </w:del>
        </w:p>
        <w:p w14:paraId="75A46C71" w14:textId="7F9C75E1" w:rsidR="004200A3" w:rsidDel="002A01CA" w:rsidRDefault="004200A3">
          <w:pPr>
            <w:pStyle w:val="TOC1"/>
            <w:rPr>
              <w:del w:id="548" w:author="Christos-Emmanouil Anastasiou" w:date="2020-05-15T05:12:00Z"/>
              <w:noProof/>
              <w:lang w:eastAsia="en-GB"/>
            </w:rPr>
          </w:pPr>
          <w:del w:id="549" w:author="Christos-Emmanouil Anastasiou" w:date="2020-05-15T05:12:00Z">
            <w:r w:rsidRPr="003F2BCE" w:rsidDel="002A01CA">
              <w:rPr>
                <w:noProof/>
                <w:rPrChange w:id="550" w:author="Christos-Emmanouil Anastasiou" w:date="2020-05-02T19:21:00Z">
                  <w:rPr>
                    <w:rStyle w:val="Hyperlink"/>
                    <w:noProof/>
                  </w:rPr>
                </w:rPrChange>
              </w:rPr>
              <w:delText>Iteration 1 – Program structure and design</w:delText>
            </w:r>
            <w:r w:rsidDel="002A01CA">
              <w:rPr>
                <w:noProof/>
                <w:webHidden/>
              </w:rPr>
              <w:tab/>
              <w:delText>18</w:delText>
            </w:r>
          </w:del>
        </w:p>
        <w:p w14:paraId="3FE12A94" w14:textId="3C0660DD" w:rsidR="004200A3" w:rsidDel="002A01CA" w:rsidRDefault="004200A3">
          <w:pPr>
            <w:pStyle w:val="TOC2"/>
            <w:rPr>
              <w:del w:id="551" w:author="Christos-Emmanouil Anastasiou" w:date="2020-05-15T05:12:00Z"/>
              <w:noProof/>
              <w:lang w:eastAsia="en-GB"/>
            </w:rPr>
          </w:pPr>
          <w:del w:id="552" w:author="Christos-Emmanouil Anastasiou" w:date="2020-05-15T05:12:00Z">
            <w:r w:rsidRPr="003F2BCE" w:rsidDel="002A01CA">
              <w:rPr>
                <w:noProof/>
                <w:rPrChange w:id="553" w:author="Christos-Emmanouil Anastasiou" w:date="2020-05-02T19:21:00Z">
                  <w:rPr>
                    <w:rStyle w:val="Hyperlink"/>
                    <w:noProof/>
                  </w:rPr>
                </w:rPrChange>
              </w:rPr>
              <w:delText>Selection of Application Programmable Interface (API)</w:delText>
            </w:r>
            <w:r w:rsidDel="002A01CA">
              <w:rPr>
                <w:noProof/>
                <w:webHidden/>
              </w:rPr>
              <w:tab/>
              <w:delText>18</w:delText>
            </w:r>
          </w:del>
        </w:p>
        <w:p w14:paraId="3C2B4F99" w14:textId="49848A33" w:rsidR="004200A3" w:rsidDel="002A01CA" w:rsidRDefault="004200A3">
          <w:pPr>
            <w:pStyle w:val="TOC2"/>
            <w:rPr>
              <w:del w:id="554" w:author="Christos-Emmanouil Anastasiou" w:date="2020-05-15T05:12:00Z"/>
              <w:noProof/>
              <w:lang w:eastAsia="en-GB"/>
            </w:rPr>
          </w:pPr>
          <w:del w:id="555" w:author="Christos-Emmanouil Anastasiou" w:date="2020-05-15T05:12:00Z">
            <w:r w:rsidRPr="003F2BCE" w:rsidDel="002A01CA">
              <w:rPr>
                <w:noProof/>
                <w:rPrChange w:id="556" w:author="Christos-Emmanouil Anastasiou" w:date="2020-05-02T19:21:00Z">
                  <w:rPr>
                    <w:rStyle w:val="Hyperlink"/>
                    <w:noProof/>
                  </w:rPr>
                </w:rPrChange>
              </w:rPr>
              <w:delText>Product backlog, MoSCoW</w:delText>
            </w:r>
            <w:r w:rsidDel="002A01CA">
              <w:rPr>
                <w:noProof/>
                <w:webHidden/>
              </w:rPr>
              <w:tab/>
              <w:delText>18</w:delText>
            </w:r>
          </w:del>
        </w:p>
        <w:p w14:paraId="649986A2" w14:textId="60E9A20A" w:rsidR="004200A3" w:rsidDel="002A01CA" w:rsidRDefault="004200A3">
          <w:pPr>
            <w:pStyle w:val="TOC2"/>
            <w:rPr>
              <w:del w:id="557" w:author="Christos-Emmanouil Anastasiou" w:date="2020-05-15T05:12:00Z"/>
              <w:noProof/>
              <w:lang w:eastAsia="en-GB"/>
            </w:rPr>
          </w:pPr>
          <w:del w:id="558" w:author="Christos-Emmanouil Anastasiou" w:date="2020-05-15T05:12:00Z">
            <w:r w:rsidRPr="003F2BCE" w:rsidDel="002A01CA">
              <w:rPr>
                <w:noProof/>
                <w:rPrChange w:id="559" w:author="Christos-Emmanouil Anastasiou" w:date="2020-05-02T19:21:00Z">
                  <w:rPr>
                    <w:rStyle w:val="Hyperlink"/>
                    <w:noProof/>
                  </w:rPr>
                </w:rPrChange>
              </w:rPr>
              <w:delText>Tests</w:delText>
            </w:r>
            <w:r w:rsidDel="002A01CA">
              <w:rPr>
                <w:noProof/>
                <w:webHidden/>
              </w:rPr>
              <w:tab/>
              <w:delText>20</w:delText>
            </w:r>
          </w:del>
        </w:p>
        <w:p w14:paraId="70CEDDD3" w14:textId="452B67C0" w:rsidR="004200A3" w:rsidDel="002A01CA" w:rsidRDefault="004200A3">
          <w:pPr>
            <w:pStyle w:val="TOC1"/>
            <w:rPr>
              <w:del w:id="560" w:author="Christos-Emmanouil Anastasiou" w:date="2020-05-15T05:12:00Z"/>
              <w:noProof/>
              <w:lang w:eastAsia="en-GB"/>
            </w:rPr>
          </w:pPr>
          <w:del w:id="561" w:author="Christos-Emmanouil Anastasiou" w:date="2020-05-15T05:12:00Z">
            <w:r w:rsidRPr="003F2BCE" w:rsidDel="002A01CA">
              <w:rPr>
                <w:noProof/>
                <w:rPrChange w:id="562" w:author="Christos-Emmanouil Anastasiou" w:date="2020-05-02T19:21:00Z">
                  <w:rPr>
                    <w:rStyle w:val="Hyperlink"/>
                    <w:noProof/>
                  </w:rPr>
                </w:rPrChange>
              </w:rPr>
              <w:delText>ITERATION 2 – framework set up</w:delText>
            </w:r>
            <w:r w:rsidDel="002A01CA">
              <w:rPr>
                <w:noProof/>
                <w:webHidden/>
              </w:rPr>
              <w:tab/>
              <w:delText>20</w:delText>
            </w:r>
          </w:del>
        </w:p>
        <w:p w14:paraId="4B20D3D9" w14:textId="51656339" w:rsidR="004200A3" w:rsidDel="002A01CA" w:rsidRDefault="004200A3">
          <w:pPr>
            <w:pStyle w:val="TOC2"/>
            <w:rPr>
              <w:del w:id="563" w:author="Christos-Emmanouil Anastasiou" w:date="2020-05-15T05:12:00Z"/>
              <w:noProof/>
              <w:lang w:eastAsia="en-GB"/>
            </w:rPr>
          </w:pPr>
          <w:del w:id="564" w:author="Christos-Emmanouil Anastasiou" w:date="2020-05-15T05:12:00Z">
            <w:r w:rsidRPr="003F2BCE" w:rsidDel="002A01CA">
              <w:rPr>
                <w:noProof/>
                <w:rPrChange w:id="565" w:author="Christos-Emmanouil Anastasiou" w:date="2020-05-02T19:21:00Z">
                  <w:rPr>
                    <w:rStyle w:val="Hyperlink"/>
                    <w:noProof/>
                  </w:rPr>
                </w:rPrChange>
              </w:rPr>
              <w:delText>Product backlog, MoSCoW</w:delText>
            </w:r>
            <w:r w:rsidDel="002A01CA">
              <w:rPr>
                <w:noProof/>
                <w:webHidden/>
              </w:rPr>
              <w:tab/>
              <w:delText>20</w:delText>
            </w:r>
          </w:del>
        </w:p>
        <w:p w14:paraId="0B36C8C0" w14:textId="68C3E0AA" w:rsidR="00274AC5" w:rsidRPr="004200A3" w:rsidRDefault="00430464" w:rsidP="00786B74">
          <w:pPr>
            <w:sectPr w:rsidR="00274AC5" w:rsidRPr="004200A3" w:rsidSect="00274AC5">
              <w:pgSz w:w="11906" w:h="16838"/>
              <w:pgMar w:top="1440" w:right="1440" w:bottom="1440" w:left="1440" w:header="708" w:footer="708" w:gutter="0"/>
              <w:pgNumType w:start="0"/>
              <w:cols w:space="708"/>
              <w:titlePg/>
              <w:docGrid w:linePitch="360"/>
            </w:sectPr>
          </w:pPr>
          <w:r>
            <w:rPr>
              <w:b/>
              <w:bCs/>
              <w:noProof/>
            </w:rPr>
            <w:fldChar w:fldCharType="end"/>
          </w:r>
        </w:p>
      </w:sdtContent>
    </w:sdt>
    <w:p w14:paraId="13C8A9F9" w14:textId="6A12DD80" w:rsidR="00822B09" w:rsidRPr="00274BA3" w:rsidRDefault="00822B09">
      <w:pPr>
        <w:pStyle w:val="Heading1"/>
      </w:pPr>
      <w:bookmarkStart w:id="566" w:name="_Hlk23601026"/>
      <w:bookmarkStart w:id="567" w:name="_Toc40412150"/>
      <w:bookmarkEnd w:id="567"/>
    </w:p>
    <w:p w14:paraId="15D3BC52" w14:textId="402A62C0" w:rsidR="00180F15" w:rsidRPr="00274BA3" w:rsidRDefault="0021184A" w:rsidP="007905AC">
      <w:pPr>
        <w:pStyle w:val="Heading2"/>
      </w:pPr>
      <w:bookmarkStart w:id="568" w:name="_Toc40412151"/>
      <w:r w:rsidRPr="00274BA3">
        <w:t>Introduction</w:t>
      </w:r>
      <w:bookmarkEnd w:id="568"/>
    </w:p>
    <w:p w14:paraId="10A9D0B7" w14:textId="3D8ED47E" w:rsidR="00E64E3B" w:rsidRDefault="00FA084E" w:rsidP="001A2990">
      <w:pPr>
        <w:ind w:firstLine="720"/>
        <w:rPr>
          <w:rFonts w:ascii="Bell MT" w:hAnsi="Bell MT"/>
          <w:sz w:val="24"/>
          <w:szCs w:val="24"/>
        </w:rPr>
      </w:pPr>
      <w:r w:rsidRPr="00C0555D">
        <w:rPr>
          <w:rFonts w:ascii="Bell MT" w:hAnsi="Bell MT"/>
          <w:sz w:val="24"/>
          <w:szCs w:val="24"/>
        </w:rPr>
        <w:t>Computer games have broken new ground on rendering and animation</w:t>
      </w:r>
      <w:r w:rsidR="00373498" w:rsidRPr="00C0555D">
        <w:rPr>
          <w:rFonts w:ascii="Bell MT" w:hAnsi="Bell MT"/>
          <w:sz w:val="24"/>
          <w:szCs w:val="24"/>
        </w:rPr>
        <w:t xml:space="preserve"> in the past </w:t>
      </w:r>
      <w:r w:rsidR="00747DAF" w:rsidRPr="00C0555D">
        <w:rPr>
          <w:rFonts w:ascii="Bell MT" w:hAnsi="Bell MT"/>
          <w:sz w:val="24"/>
          <w:szCs w:val="24"/>
        </w:rPr>
        <w:t>decade</w:t>
      </w:r>
      <w:r w:rsidR="00373498" w:rsidRPr="00C0555D">
        <w:rPr>
          <w:rFonts w:ascii="Bell MT" w:hAnsi="Bell MT"/>
          <w:sz w:val="24"/>
          <w:szCs w:val="24"/>
        </w:rPr>
        <w:t>,</w:t>
      </w:r>
      <w:r w:rsidRPr="00C0555D">
        <w:rPr>
          <w:rFonts w:ascii="Bell MT" w:hAnsi="Bell MT"/>
          <w:sz w:val="24"/>
          <w:szCs w:val="24"/>
        </w:rPr>
        <w:t xml:space="preserve"> achieving new levels of realism</w:t>
      </w:r>
      <w:r w:rsidR="00373498" w:rsidRPr="00C0555D">
        <w:rPr>
          <w:rFonts w:ascii="Bell MT" w:hAnsi="Bell MT"/>
          <w:sz w:val="24"/>
          <w:szCs w:val="24"/>
        </w:rPr>
        <w:t xml:space="preserve"> and believability that contribute to the overall immersion</w:t>
      </w:r>
      <w:r w:rsidR="00EE2E9B">
        <w:rPr>
          <w:rFonts w:ascii="Bell MT" w:hAnsi="Bell MT"/>
          <w:sz w:val="24"/>
          <w:szCs w:val="24"/>
        </w:rPr>
        <w:t xml:space="preserve"> </w:t>
      </w:r>
      <w:r w:rsidR="00B22324" w:rsidRPr="00E04AF7">
        <w:rPr>
          <w:rFonts w:ascii="Bell MT" w:hAnsi="Bell MT"/>
          <w:color w:val="FF0000"/>
          <w:sz w:val="24"/>
          <w:szCs w:val="24"/>
        </w:rPr>
        <w:t>[</w:t>
      </w:r>
      <w:r w:rsidR="00EE2E9B" w:rsidRPr="00E04AF7">
        <w:rPr>
          <w:rFonts w:ascii="Bell MT" w:hAnsi="Bell MT"/>
          <w:color w:val="FF0000"/>
          <w:sz w:val="24"/>
          <w:szCs w:val="24"/>
        </w:rPr>
        <w:t>1</w:t>
      </w:r>
      <w:r w:rsidR="00B22324" w:rsidRPr="00E04AF7">
        <w:rPr>
          <w:rFonts w:ascii="Bell MT" w:hAnsi="Bell MT"/>
          <w:color w:val="FF0000"/>
          <w:sz w:val="24"/>
          <w:szCs w:val="24"/>
        </w:rPr>
        <w:t>]</w:t>
      </w:r>
      <w:r w:rsidR="009838A3" w:rsidRPr="00E04AF7">
        <w:rPr>
          <w:rFonts w:ascii="Bell MT" w:hAnsi="Bell MT"/>
          <w:color w:val="FF0000"/>
          <w:sz w:val="24"/>
          <w:szCs w:val="24"/>
        </w:rPr>
        <w:t xml:space="preserve"> [2]</w:t>
      </w:r>
      <w:r w:rsidR="00373498" w:rsidRPr="00C0555D">
        <w:rPr>
          <w:rFonts w:ascii="Bell MT" w:hAnsi="Bell MT"/>
          <w:sz w:val="24"/>
          <w:szCs w:val="24"/>
        </w:rPr>
        <w:t xml:space="preserve">. That </w:t>
      </w:r>
      <w:r w:rsidR="00E31B0F" w:rsidRPr="00C0555D">
        <w:rPr>
          <w:rFonts w:ascii="Bell MT" w:hAnsi="Bell MT"/>
          <w:sz w:val="24"/>
          <w:szCs w:val="24"/>
        </w:rPr>
        <w:t>illusion,</w:t>
      </w:r>
      <w:r w:rsidR="00373498" w:rsidRPr="00C0555D">
        <w:rPr>
          <w:rFonts w:ascii="Bell MT" w:hAnsi="Bell MT"/>
          <w:sz w:val="24"/>
          <w:szCs w:val="24"/>
        </w:rPr>
        <w:t xml:space="preserve"> however, can easily be dispelled when </w:t>
      </w:r>
      <w:r w:rsidR="00B22324" w:rsidRPr="00C0555D">
        <w:rPr>
          <w:rFonts w:ascii="Bell MT" w:hAnsi="Bell MT"/>
          <w:sz w:val="24"/>
          <w:szCs w:val="24"/>
        </w:rPr>
        <w:t>the player finds a chain-link fence that is impervious to anything from a machine gun to a tank.</w:t>
      </w:r>
      <w:r w:rsidR="00747DAF" w:rsidRPr="00C0555D">
        <w:rPr>
          <w:rFonts w:ascii="Bell MT" w:hAnsi="Bell MT"/>
          <w:sz w:val="24"/>
          <w:szCs w:val="24"/>
        </w:rPr>
        <w:t xml:space="preserve"> Destructible environments refer to the player’s ability to destroy their surroundings, thus knowing that they can use the environment to their </w:t>
      </w:r>
      <w:r w:rsidR="001F3D35" w:rsidRPr="00C0555D">
        <w:rPr>
          <w:rFonts w:ascii="Bell MT" w:hAnsi="Bell MT"/>
          <w:sz w:val="24"/>
          <w:szCs w:val="24"/>
        </w:rPr>
        <w:t>advantage</w:t>
      </w:r>
      <w:r w:rsidR="001F3D35">
        <w:rPr>
          <w:rFonts w:ascii="Bell MT" w:hAnsi="Bell MT"/>
          <w:sz w:val="24"/>
          <w:szCs w:val="24"/>
        </w:rPr>
        <w:t xml:space="preserve"> </w:t>
      </w:r>
      <w:r w:rsidR="001F3D35" w:rsidRPr="00E04AF7">
        <w:rPr>
          <w:rFonts w:ascii="Bell MT" w:hAnsi="Bell MT"/>
          <w:color w:val="FF0000"/>
          <w:sz w:val="24"/>
          <w:szCs w:val="24"/>
        </w:rPr>
        <w:t>[</w:t>
      </w:r>
      <w:r w:rsidR="009838A3" w:rsidRPr="00E04AF7">
        <w:rPr>
          <w:rFonts w:ascii="Bell MT" w:hAnsi="Bell MT"/>
          <w:color w:val="FF0000"/>
          <w:sz w:val="24"/>
          <w:szCs w:val="24"/>
        </w:rPr>
        <w:t>3</w:t>
      </w:r>
      <w:r w:rsidR="001F3D35" w:rsidRPr="00E04AF7">
        <w:rPr>
          <w:rFonts w:ascii="Bell MT" w:hAnsi="Bell MT"/>
          <w:color w:val="FF0000"/>
          <w:sz w:val="24"/>
          <w:szCs w:val="24"/>
        </w:rPr>
        <w:t>]</w:t>
      </w:r>
      <w:r w:rsidR="00747DAF" w:rsidRPr="00C0555D">
        <w:rPr>
          <w:rFonts w:ascii="Bell MT" w:hAnsi="Bell MT"/>
          <w:sz w:val="24"/>
          <w:szCs w:val="24"/>
        </w:rPr>
        <w:t>.</w:t>
      </w:r>
      <w:r w:rsidR="001A2990">
        <w:rPr>
          <w:rFonts w:ascii="Bell MT" w:hAnsi="Bell MT"/>
          <w:sz w:val="24"/>
          <w:szCs w:val="24"/>
        </w:rPr>
        <w:t xml:space="preserve"> </w:t>
      </w:r>
      <w:r w:rsidR="001A2990" w:rsidRPr="00C0555D">
        <w:rPr>
          <w:rFonts w:ascii="Bell MT" w:hAnsi="Bell MT"/>
          <w:sz w:val="24"/>
          <w:szCs w:val="24"/>
        </w:rPr>
        <w:t>For example, the player can explode a barrel to eliminate enemies that are standing near it as seen in most shooter games or demolish part of a building to gain tactical advantage over other players as seen in Battlefield series.</w:t>
      </w:r>
      <w:r w:rsidR="00747DAF" w:rsidRPr="00C0555D">
        <w:rPr>
          <w:rFonts w:ascii="Bell MT" w:hAnsi="Bell MT"/>
          <w:sz w:val="24"/>
          <w:szCs w:val="24"/>
        </w:rPr>
        <w:t xml:space="preserve"> </w:t>
      </w:r>
      <w:r w:rsidR="00E64E3B">
        <w:rPr>
          <w:rFonts w:ascii="Bell MT" w:hAnsi="Bell MT"/>
          <w:sz w:val="24"/>
          <w:szCs w:val="24"/>
        </w:rPr>
        <w:t xml:space="preserve">Some early games offered minor destructibility in their levels such as </w:t>
      </w:r>
      <w:r w:rsidR="00460AFF">
        <w:rPr>
          <w:rFonts w:ascii="Bell MT" w:hAnsi="Bell MT"/>
          <w:sz w:val="24"/>
          <w:szCs w:val="24"/>
        </w:rPr>
        <w:t>demolishable</w:t>
      </w:r>
      <w:r w:rsidR="00094E8E">
        <w:rPr>
          <w:rFonts w:ascii="Bell MT" w:hAnsi="Bell MT"/>
          <w:sz w:val="24"/>
          <w:szCs w:val="24"/>
        </w:rPr>
        <w:t xml:space="preserve"> covers</w:t>
      </w:r>
      <w:r w:rsidR="00E64E3B">
        <w:rPr>
          <w:rFonts w:ascii="Bell MT" w:hAnsi="Bell MT"/>
          <w:sz w:val="24"/>
          <w:szCs w:val="24"/>
        </w:rPr>
        <w:t xml:space="preserve">, breakable crates or destructible CCTV cameras </w:t>
      </w:r>
      <w:r w:rsidR="001F3D35">
        <w:rPr>
          <w:rFonts w:ascii="Bell MT" w:hAnsi="Bell MT"/>
          <w:sz w:val="24"/>
          <w:szCs w:val="24"/>
        </w:rPr>
        <w:t xml:space="preserve">such as the game Perfect Dark that also featured specific walls that </w:t>
      </w:r>
      <w:r w:rsidR="00DB2D86">
        <w:rPr>
          <w:rFonts w:ascii="Bell MT" w:hAnsi="Bell MT"/>
          <w:sz w:val="24"/>
          <w:szCs w:val="24"/>
        </w:rPr>
        <w:t>had “weak” points that could be shot at and destroyed to open paths to subsequent levels.</w:t>
      </w:r>
      <w:r w:rsidR="00CF1F0C">
        <w:rPr>
          <w:rFonts w:ascii="Bell MT" w:hAnsi="Bell MT"/>
          <w:sz w:val="24"/>
          <w:szCs w:val="24"/>
        </w:rPr>
        <w:t xml:space="preserve"> </w:t>
      </w:r>
      <w:r w:rsidR="00DB2D86">
        <w:rPr>
          <w:rFonts w:ascii="Bell MT" w:hAnsi="Bell MT"/>
          <w:sz w:val="24"/>
          <w:szCs w:val="24"/>
        </w:rPr>
        <w:t xml:space="preserve"> </w:t>
      </w:r>
    </w:p>
    <w:p w14:paraId="6213467D" w14:textId="77777777" w:rsidR="007D14DD" w:rsidRDefault="0070064F" w:rsidP="00A90C5D">
      <w:pPr>
        <w:ind w:firstLine="720"/>
        <w:rPr>
          <w:rFonts w:ascii="Bell MT" w:hAnsi="Bell MT"/>
          <w:sz w:val="24"/>
          <w:szCs w:val="24"/>
        </w:rPr>
      </w:pPr>
      <w:r w:rsidRPr="00040EB1">
        <w:rPr>
          <w:rFonts w:ascii="Bell MT" w:hAnsi="Bell MT"/>
          <w:sz w:val="24"/>
          <w:szCs w:val="24"/>
        </w:rPr>
        <w:t>Breakable objects made their first appearance in Gun Fight (1975) where two players engage in a gun fight while standing opposite to one another and being separated by cactuses that absorb gunshots and disappear partially depending to where the bullet was landed. Not long after, Space Invaders (1978) was released where the player was being protected by simple bricks that were slowly diminishing after each shot.</w:t>
      </w:r>
      <w:r>
        <w:rPr>
          <w:rFonts w:ascii="Bell MT" w:hAnsi="Bell MT"/>
          <w:sz w:val="24"/>
          <w:szCs w:val="24"/>
        </w:rPr>
        <w:t xml:space="preserve"> </w:t>
      </w:r>
      <w:r w:rsidR="009F25C2">
        <w:rPr>
          <w:rFonts w:ascii="Bell MT" w:hAnsi="Bell MT"/>
          <w:sz w:val="24"/>
          <w:szCs w:val="24"/>
        </w:rPr>
        <w:t>Asteroids</w:t>
      </w:r>
      <w:r w:rsidR="00D355B5">
        <w:rPr>
          <w:rFonts w:ascii="Bell MT" w:hAnsi="Bell MT"/>
          <w:sz w:val="24"/>
          <w:szCs w:val="24"/>
        </w:rPr>
        <w:t xml:space="preserve"> </w:t>
      </w:r>
      <w:r w:rsidR="001A4146">
        <w:rPr>
          <w:rFonts w:ascii="Bell MT" w:hAnsi="Bell MT"/>
          <w:sz w:val="24"/>
          <w:szCs w:val="24"/>
        </w:rPr>
        <w:t xml:space="preserve">was released a year later in 1979 </w:t>
      </w:r>
      <w:r w:rsidR="00823540" w:rsidRPr="005B0DAC">
        <w:rPr>
          <w:rFonts w:ascii="Bell MT" w:hAnsi="Bell MT"/>
          <w:color w:val="FF0000"/>
          <w:sz w:val="24"/>
          <w:szCs w:val="24"/>
        </w:rPr>
        <w:t>[</w:t>
      </w:r>
      <w:r w:rsidR="009838A3" w:rsidRPr="005B0DAC">
        <w:rPr>
          <w:rFonts w:ascii="Bell MT" w:hAnsi="Bell MT"/>
          <w:color w:val="FF0000"/>
          <w:sz w:val="24"/>
          <w:szCs w:val="24"/>
        </w:rPr>
        <w:t>4</w:t>
      </w:r>
      <w:r w:rsidR="00823540" w:rsidRPr="005B0DAC">
        <w:rPr>
          <w:rFonts w:ascii="Bell MT" w:hAnsi="Bell MT"/>
          <w:color w:val="FF0000"/>
          <w:sz w:val="24"/>
          <w:szCs w:val="24"/>
        </w:rPr>
        <w:t xml:space="preserve">] </w:t>
      </w:r>
      <w:r w:rsidR="00823540">
        <w:rPr>
          <w:rFonts w:ascii="Bell MT" w:hAnsi="Bell MT"/>
          <w:sz w:val="24"/>
          <w:szCs w:val="24"/>
        </w:rPr>
        <w:t xml:space="preserve">where the player had to shoot flying asteroids to break them into smaller pieces. </w:t>
      </w:r>
      <w:r w:rsidR="000B6CBD">
        <w:rPr>
          <w:rFonts w:ascii="Bell MT" w:hAnsi="Bell MT"/>
          <w:sz w:val="24"/>
          <w:szCs w:val="24"/>
        </w:rPr>
        <w:t xml:space="preserve">Rampage (1986) was one of the earliest classic arcade games that featured fully destructible environments </w:t>
      </w:r>
      <w:r w:rsidR="00C67492">
        <w:rPr>
          <w:rFonts w:ascii="Bell MT" w:hAnsi="Bell MT"/>
          <w:sz w:val="24"/>
          <w:szCs w:val="24"/>
        </w:rPr>
        <w:t xml:space="preserve">where </w:t>
      </w:r>
      <w:r w:rsidR="000B6CBD">
        <w:rPr>
          <w:rFonts w:ascii="Bell MT" w:hAnsi="Bell MT"/>
          <w:sz w:val="24"/>
          <w:szCs w:val="24"/>
        </w:rPr>
        <w:t xml:space="preserve">players were taking control of a giant ape </w:t>
      </w:r>
      <w:r w:rsidR="009F26E5">
        <w:rPr>
          <w:rFonts w:ascii="Bell MT" w:hAnsi="Bell MT"/>
          <w:sz w:val="24"/>
          <w:szCs w:val="24"/>
        </w:rPr>
        <w:t>with</w:t>
      </w:r>
      <w:r w:rsidR="000B6CBD">
        <w:rPr>
          <w:rFonts w:ascii="Bell MT" w:hAnsi="Bell MT"/>
          <w:sz w:val="24"/>
          <w:szCs w:val="24"/>
        </w:rPr>
        <w:t xml:space="preserve"> </w:t>
      </w:r>
      <w:r w:rsidR="00F75250">
        <w:rPr>
          <w:rFonts w:ascii="Bell MT" w:hAnsi="Bell MT"/>
          <w:sz w:val="24"/>
          <w:szCs w:val="24"/>
        </w:rPr>
        <w:t>the</w:t>
      </w:r>
      <w:r w:rsidR="000B6CBD">
        <w:rPr>
          <w:rFonts w:ascii="Bell MT" w:hAnsi="Bell MT"/>
          <w:sz w:val="24"/>
          <w:szCs w:val="24"/>
        </w:rPr>
        <w:t xml:space="preserve"> </w:t>
      </w:r>
      <w:r w:rsidR="00F75250">
        <w:rPr>
          <w:rFonts w:ascii="Bell MT" w:hAnsi="Bell MT"/>
          <w:sz w:val="24"/>
          <w:szCs w:val="24"/>
        </w:rPr>
        <w:t>objective</w:t>
      </w:r>
      <w:r w:rsidR="000B6CBD">
        <w:rPr>
          <w:rFonts w:ascii="Bell MT" w:hAnsi="Bell MT"/>
          <w:sz w:val="24"/>
          <w:szCs w:val="24"/>
        </w:rPr>
        <w:t xml:space="preserve"> </w:t>
      </w:r>
      <w:r w:rsidR="009F26E5">
        <w:rPr>
          <w:rFonts w:ascii="Bell MT" w:hAnsi="Bell MT"/>
          <w:sz w:val="24"/>
          <w:szCs w:val="24"/>
        </w:rPr>
        <w:t>of</w:t>
      </w:r>
      <w:r w:rsidR="000B6CBD">
        <w:rPr>
          <w:rFonts w:ascii="Bell MT" w:hAnsi="Bell MT"/>
          <w:sz w:val="24"/>
          <w:szCs w:val="24"/>
        </w:rPr>
        <w:t xml:space="preserve"> tak</w:t>
      </w:r>
      <w:r w:rsidR="009F26E5">
        <w:rPr>
          <w:rFonts w:ascii="Bell MT" w:hAnsi="Bell MT"/>
          <w:sz w:val="24"/>
          <w:szCs w:val="24"/>
        </w:rPr>
        <w:t>ing</w:t>
      </w:r>
      <w:r w:rsidR="000B6CBD">
        <w:rPr>
          <w:rFonts w:ascii="Bell MT" w:hAnsi="Bell MT"/>
          <w:sz w:val="24"/>
          <w:szCs w:val="24"/>
        </w:rPr>
        <w:t xml:space="preserve"> down </w:t>
      </w:r>
      <w:r w:rsidR="00F75250">
        <w:rPr>
          <w:rFonts w:ascii="Bell MT" w:hAnsi="Bell MT"/>
          <w:sz w:val="24"/>
          <w:szCs w:val="24"/>
        </w:rPr>
        <w:t>apartment buildings</w:t>
      </w:r>
      <w:r w:rsidR="000B6CBD">
        <w:rPr>
          <w:rFonts w:ascii="Bell MT" w:hAnsi="Bell MT"/>
          <w:sz w:val="24"/>
          <w:szCs w:val="24"/>
        </w:rPr>
        <w:t xml:space="preserve"> and cause mayhem in the city</w:t>
      </w:r>
      <w:r w:rsidR="00F75250">
        <w:rPr>
          <w:rFonts w:ascii="Bell MT" w:hAnsi="Bell MT"/>
          <w:sz w:val="24"/>
          <w:szCs w:val="24"/>
        </w:rPr>
        <w:t>.</w:t>
      </w:r>
      <w:r w:rsidR="00A90C5D">
        <w:rPr>
          <w:rFonts w:ascii="Bell MT" w:hAnsi="Bell MT"/>
          <w:sz w:val="24"/>
          <w:szCs w:val="24"/>
        </w:rPr>
        <w:t xml:space="preserve"> </w:t>
      </w:r>
    </w:p>
    <w:p w14:paraId="1E23E167" w14:textId="12C4E2B7" w:rsidR="007D14DD" w:rsidRDefault="00A90C5D" w:rsidP="00A90C5D">
      <w:pPr>
        <w:ind w:firstLine="720"/>
        <w:rPr>
          <w:rFonts w:ascii="Bell MT" w:hAnsi="Bell MT"/>
          <w:sz w:val="24"/>
          <w:szCs w:val="24"/>
        </w:rPr>
      </w:pPr>
      <w:r>
        <w:rPr>
          <w:rFonts w:ascii="Bell MT" w:hAnsi="Bell MT"/>
          <w:sz w:val="24"/>
          <w:szCs w:val="24"/>
        </w:rPr>
        <w:t xml:space="preserve">At the time where games were transitioning from 2D to 3D graphics in the mid-nineties, games such as Magic Carpet (1994) </w:t>
      </w:r>
      <w:r w:rsidR="00A747A4">
        <w:rPr>
          <w:rFonts w:ascii="Bell MT" w:hAnsi="Bell MT"/>
          <w:sz w:val="24"/>
          <w:szCs w:val="24"/>
        </w:rPr>
        <w:t>was one of</w:t>
      </w:r>
      <w:r>
        <w:rPr>
          <w:rFonts w:ascii="Bell MT" w:hAnsi="Bell MT"/>
          <w:sz w:val="24"/>
          <w:szCs w:val="24"/>
        </w:rPr>
        <w:t xml:space="preserve"> the first 3D games to feature terrain deformation with the use of height maps</w:t>
      </w:r>
      <w:r w:rsidR="00080FAA">
        <w:rPr>
          <w:rFonts w:ascii="Bell MT" w:hAnsi="Bell MT"/>
          <w:sz w:val="24"/>
          <w:szCs w:val="24"/>
        </w:rPr>
        <w:t>, the terrain was being modified by altering the height of a given point on the map</w:t>
      </w:r>
      <w:r w:rsidR="00725461">
        <w:rPr>
          <w:rFonts w:ascii="Bell MT" w:hAnsi="Bell MT"/>
          <w:sz w:val="24"/>
          <w:szCs w:val="24"/>
        </w:rPr>
        <w:t xml:space="preserve"> </w:t>
      </w:r>
      <w:r w:rsidR="00FC260B" w:rsidRPr="00E04AF7">
        <w:rPr>
          <w:rFonts w:ascii="Bell MT" w:hAnsi="Bell MT"/>
          <w:color w:val="FF0000"/>
          <w:sz w:val="24"/>
          <w:szCs w:val="24"/>
        </w:rPr>
        <w:t>[</w:t>
      </w:r>
      <w:r w:rsidR="005B0DAC">
        <w:rPr>
          <w:rFonts w:ascii="Bell MT" w:hAnsi="Bell MT"/>
          <w:color w:val="FF0000"/>
          <w:sz w:val="24"/>
          <w:szCs w:val="24"/>
        </w:rPr>
        <w:t>5</w:t>
      </w:r>
      <w:r w:rsidR="00FC260B" w:rsidRPr="00E04AF7">
        <w:rPr>
          <w:rFonts w:ascii="Bell MT" w:hAnsi="Bell MT"/>
          <w:color w:val="FF0000"/>
          <w:sz w:val="24"/>
          <w:szCs w:val="24"/>
        </w:rPr>
        <w:t>]</w:t>
      </w:r>
      <w:r w:rsidR="00080FAA">
        <w:rPr>
          <w:rFonts w:ascii="Bell MT" w:hAnsi="Bell MT"/>
          <w:sz w:val="24"/>
          <w:szCs w:val="24"/>
        </w:rPr>
        <w:t>.</w:t>
      </w:r>
      <w:r>
        <w:rPr>
          <w:rFonts w:ascii="Bell MT" w:hAnsi="Bell MT"/>
          <w:sz w:val="24"/>
          <w:szCs w:val="24"/>
        </w:rPr>
        <w:t xml:space="preserve"> </w:t>
      </w:r>
      <w:r w:rsidR="00F75250">
        <w:rPr>
          <w:rFonts w:ascii="Bell MT" w:hAnsi="Bell MT"/>
          <w:sz w:val="24"/>
          <w:szCs w:val="24"/>
        </w:rPr>
        <w:t>Some later games such as Worms (1995)</w:t>
      </w:r>
      <w:r w:rsidR="005A0457">
        <w:rPr>
          <w:rFonts w:ascii="Bell MT" w:hAnsi="Bell MT"/>
          <w:sz w:val="24"/>
          <w:szCs w:val="24"/>
        </w:rPr>
        <w:t xml:space="preserve"> </w:t>
      </w:r>
      <w:r w:rsidR="00F75250">
        <w:rPr>
          <w:rFonts w:ascii="Bell MT" w:hAnsi="Bell MT"/>
          <w:sz w:val="24"/>
          <w:szCs w:val="24"/>
        </w:rPr>
        <w:t>feature</w:t>
      </w:r>
      <w:r>
        <w:rPr>
          <w:rFonts w:ascii="Bell MT" w:hAnsi="Bell MT"/>
          <w:sz w:val="24"/>
          <w:szCs w:val="24"/>
        </w:rPr>
        <w:t>d</w:t>
      </w:r>
      <w:r w:rsidR="00500DE0">
        <w:rPr>
          <w:rFonts w:ascii="Bell MT" w:hAnsi="Bell MT"/>
          <w:sz w:val="24"/>
          <w:szCs w:val="24"/>
        </w:rPr>
        <w:t xml:space="preserve"> fully</w:t>
      </w:r>
      <w:r>
        <w:rPr>
          <w:rFonts w:ascii="Bell MT" w:hAnsi="Bell MT"/>
          <w:sz w:val="24"/>
          <w:szCs w:val="24"/>
        </w:rPr>
        <w:t xml:space="preserve"> destructible terrain</w:t>
      </w:r>
      <w:r w:rsidR="00F75250">
        <w:rPr>
          <w:rFonts w:ascii="Bell MT" w:hAnsi="Bell MT"/>
          <w:sz w:val="24"/>
          <w:szCs w:val="24"/>
        </w:rPr>
        <w:t xml:space="preserve"> where the player would fight </w:t>
      </w:r>
      <w:r w:rsidR="00ED507E">
        <w:rPr>
          <w:rFonts w:ascii="Bell MT" w:hAnsi="Bell MT"/>
          <w:sz w:val="24"/>
          <w:szCs w:val="24"/>
        </w:rPr>
        <w:t xml:space="preserve">other worms </w:t>
      </w:r>
      <w:r w:rsidR="00C67492">
        <w:rPr>
          <w:rFonts w:ascii="Bell MT" w:hAnsi="Bell MT"/>
          <w:sz w:val="24"/>
          <w:szCs w:val="24"/>
        </w:rPr>
        <w:t xml:space="preserve">with a large arsenal of weapons in a 2D setting. </w:t>
      </w:r>
    </w:p>
    <w:p w14:paraId="78BB7A62" w14:textId="6BC165FE" w:rsidR="00D94E09" w:rsidRDefault="00F6465B" w:rsidP="00B555AE">
      <w:pPr>
        <w:ind w:firstLine="720"/>
        <w:rPr>
          <w:rFonts w:ascii="Bell MT" w:hAnsi="Bell MT"/>
          <w:sz w:val="24"/>
          <w:szCs w:val="24"/>
        </w:rPr>
      </w:pPr>
      <w:r>
        <w:rPr>
          <w:rFonts w:ascii="Bell MT" w:hAnsi="Bell MT"/>
          <w:sz w:val="24"/>
          <w:szCs w:val="24"/>
        </w:rPr>
        <w:t>By the year 2000</w:t>
      </w:r>
      <w:r w:rsidR="00AC1DA2">
        <w:rPr>
          <w:rFonts w:ascii="Bell MT" w:hAnsi="Bell MT"/>
          <w:sz w:val="24"/>
          <w:szCs w:val="24"/>
        </w:rPr>
        <w:t>,</w:t>
      </w:r>
      <w:r>
        <w:rPr>
          <w:rFonts w:ascii="Bell MT" w:hAnsi="Bell MT"/>
          <w:sz w:val="24"/>
          <w:szCs w:val="24"/>
        </w:rPr>
        <w:t xml:space="preserve"> specialised pieces of hardware or graphics accelerator cards currently known as graphics processing units (</w:t>
      </w:r>
      <w:r w:rsidR="00C72699">
        <w:rPr>
          <w:rFonts w:ascii="Bell MT" w:hAnsi="Bell MT"/>
          <w:sz w:val="24"/>
          <w:szCs w:val="24"/>
        </w:rPr>
        <w:t>GPU) brought</w:t>
      </w:r>
      <w:r>
        <w:rPr>
          <w:rFonts w:ascii="Bell MT" w:hAnsi="Bell MT"/>
          <w:sz w:val="24"/>
          <w:szCs w:val="24"/>
        </w:rPr>
        <w:t xml:space="preserve"> </w:t>
      </w:r>
      <w:r w:rsidR="00A415C3">
        <w:rPr>
          <w:rFonts w:ascii="Bell MT" w:hAnsi="Bell MT"/>
          <w:sz w:val="24"/>
          <w:szCs w:val="24"/>
        </w:rPr>
        <w:t>games</w:t>
      </w:r>
      <w:r w:rsidR="00D94E09">
        <w:rPr>
          <w:rFonts w:ascii="Bell MT" w:hAnsi="Bell MT"/>
          <w:sz w:val="24"/>
          <w:szCs w:val="24"/>
        </w:rPr>
        <w:t xml:space="preserve"> that took destructibility to the next level. </w:t>
      </w:r>
      <w:r w:rsidR="00B453D8">
        <w:rPr>
          <w:rFonts w:ascii="Bell MT" w:hAnsi="Bell MT"/>
          <w:sz w:val="24"/>
          <w:szCs w:val="24"/>
        </w:rPr>
        <w:t>The</w:t>
      </w:r>
      <w:r w:rsidR="008B7DC4">
        <w:rPr>
          <w:rFonts w:ascii="Bell MT" w:hAnsi="Bell MT"/>
          <w:sz w:val="24"/>
          <w:szCs w:val="24"/>
        </w:rPr>
        <w:t xml:space="preserve"> </w:t>
      </w:r>
      <w:r w:rsidR="00F36E16">
        <w:rPr>
          <w:rFonts w:ascii="Bell MT" w:hAnsi="Bell MT"/>
          <w:sz w:val="24"/>
          <w:szCs w:val="24"/>
        </w:rPr>
        <w:t>Red Faction series was primarily focused on the destructibility of its environments and buildings</w:t>
      </w:r>
      <w:r w:rsidR="0003157F">
        <w:rPr>
          <w:rFonts w:ascii="Bell MT" w:hAnsi="Bell MT"/>
          <w:sz w:val="24"/>
          <w:szCs w:val="24"/>
        </w:rPr>
        <w:t>, more details on section 3.1.2</w:t>
      </w:r>
      <w:r w:rsidR="00F36E16">
        <w:rPr>
          <w:rFonts w:ascii="Bell MT" w:hAnsi="Bell MT"/>
          <w:sz w:val="24"/>
          <w:szCs w:val="24"/>
        </w:rPr>
        <w:t>.</w:t>
      </w:r>
      <w:r w:rsidR="005A2A9F">
        <w:rPr>
          <w:rFonts w:ascii="Bell MT" w:hAnsi="Bell MT"/>
          <w:sz w:val="24"/>
          <w:szCs w:val="24"/>
        </w:rPr>
        <w:t xml:space="preserve"> The</w:t>
      </w:r>
      <w:r w:rsidR="002A5EDF">
        <w:rPr>
          <w:rFonts w:ascii="Bell MT" w:hAnsi="Bell MT"/>
          <w:sz w:val="24"/>
          <w:szCs w:val="24"/>
        </w:rPr>
        <w:t xml:space="preserve"> Crysis </w:t>
      </w:r>
      <w:r w:rsidR="00CF1F0C">
        <w:rPr>
          <w:rFonts w:ascii="Bell MT" w:hAnsi="Bell MT"/>
          <w:sz w:val="24"/>
          <w:szCs w:val="24"/>
        </w:rPr>
        <w:t>series was developed on Crytek’s proprietary engine CryEngine</w:t>
      </w:r>
      <w:r w:rsidR="00B555AE">
        <w:rPr>
          <w:rFonts w:ascii="Bell MT" w:hAnsi="Bell MT"/>
          <w:sz w:val="24"/>
          <w:szCs w:val="24"/>
        </w:rPr>
        <w:t xml:space="preserve"> </w:t>
      </w:r>
      <w:r w:rsidR="00B555AE" w:rsidRPr="00FD03DE">
        <w:rPr>
          <w:rFonts w:ascii="Bell MT" w:hAnsi="Bell MT"/>
          <w:color w:val="FF0000"/>
          <w:sz w:val="24"/>
          <w:szCs w:val="24"/>
        </w:rPr>
        <w:t>[34]</w:t>
      </w:r>
      <w:r w:rsidR="00CF1F0C">
        <w:rPr>
          <w:rFonts w:ascii="Bell MT" w:hAnsi="Bell MT"/>
          <w:sz w:val="24"/>
          <w:szCs w:val="24"/>
        </w:rPr>
        <w:t xml:space="preserve"> and featured destroyable objects using various techniques that are discussed</w:t>
      </w:r>
      <w:r w:rsidR="00ED7258">
        <w:rPr>
          <w:rFonts w:ascii="Bell MT" w:hAnsi="Bell MT"/>
          <w:sz w:val="24"/>
          <w:szCs w:val="24"/>
        </w:rPr>
        <w:t xml:space="preserve"> in</w:t>
      </w:r>
      <w:r w:rsidR="00CF1F0C">
        <w:rPr>
          <w:rFonts w:ascii="Bell MT" w:hAnsi="Bell MT"/>
          <w:sz w:val="24"/>
          <w:szCs w:val="24"/>
        </w:rPr>
        <w:t xml:space="preserve"> detail in later sections such as jointed breakable objects, object replacement and </w:t>
      </w:r>
      <w:r w:rsidR="00AD4DC6">
        <w:rPr>
          <w:rFonts w:ascii="Bell MT" w:hAnsi="Bell MT"/>
          <w:sz w:val="24"/>
          <w:szCs w:val="24"/>
        </w:rPr>
        <w:t>Boolean operations.</w:t>
      </w:r>
      <w:r w:rsidR="00CF1F0C">
        <w:rPr>
          <w:rFonts w:ascii="Bell MT" w:hAnsi="Bell MT"/>
          <w:sz w:val="24"/>
          <w:szCs w:val="24"/>
        </w:rPr>
        <w:t xml:space="preserve"> </w:t>
      </w:r>
      <w:r w:rsidR="002A5EDF">
        <w:rPr>
          <w:rFonts w:ascii="Bell MT" w:hAnsi="Bell MT"/>
          <w:sz w:val="24"/>
          <w:szCs w:val="24"/>
        </w:rPr>
        <w:t>Far Cry 2 (2008)</w:t>
      </w:r>
      <w:r w:rsidR="00AD4DC6">
        <w:rPr>
          <w:rFonts w:ascii="Bell MT" w:hAnsi="Bell MT"/>
          <w:sz w:val="24"/>
          <w:szCs w:val="24"/>
        </w:rPr>
        <w:t xml:space="preserve"> featured a different form of </w:t>
      </w:r>
      <w:r w:rsidR="00795DB5">
        <w:rPr>
          <w:rFonts w:ascii="Bell MT" w:hAnsi="Bell MT"/>
          <w:sz w:val="24"/>
          <w:szCs w:val="24"/>
        </w:rPr>
        <w:t xml:space="preserve">destructibility </w:t>
      </w:r>
      <w:r w:rsidR="00AD4DC6">
        <w:rPr>
          <w:rFonts w:ascii="Bell MT" w:hAnsi="Bell MT"/>
          <w:sz w:val="24"/>
          <w:szCs w:val="24"/>
        </w:rPr>
        <w:t>and that</w:t>
      </w:r>
      <w:r w:rsidR="00C12959">
        <w:rPr>
          <w:rFonts w:ascii="Bell MT" w:hAnsi="Bell MT"/>
          <w:sz w:val="24"/>
          <w:szCs w:val="24"/>
        </w:rPr>
        <w:t xml:space="preserve"> was</w:t>
      </w:r>
      <w:r w:rsidR="00AD4DC6">
        <w:rPr>
          <w:rFonts w:ascii="Bell MT" w:hAnsi="Bell MT"/>
          <w:sz w:val="24"/>
          <w:szCs w:val="24"/>
        </w:rPr>
        <w:t xml:space="preserve"> dry grass that when burned it would spread out</w:t>
      </w:r>
      <w:r w:rsidR="00795DB5">
        <w:rPr>
          <w:rFonts w:ascii="Bell MT" w:hAnsi="Bell MT"/>
          <w:sz w:val="24"/>
          <w:szCs w:val="24"/>
        </w:rPr>
        <w:t xml:space="preserve"> giving the player an interesting addition into his tactical options</w:t>
      </w:r>
      <w:r w:rsidR="007D14DD">
        <w:rPr>
          <w:rFonts w:ascii="Bell MT" w:hAnsi="Bell MT"/>
          <w:sz w:val="24"/>
          <w:szCs w:val="24"/>
        </w:rPr>
        <w:t xml:space="preserve">. </w:t>
      </w:r>
      <w:r w:rsidR="00BB324D">
        <w:rPr>
          <w:rFonts w:ascii="Bell MT" w:hAnsi="Bell MT"/>
          <w:sz w:val="24"/>
          <w:szCs w:val="24"/>
        </w:rPr>
        <w:t>I</w:t>
      </w:r>
      <w:r w:rsidR="00E97ABB">
        <w:rPr>
          <w:rFonts w:ascii="Bell MT" w:hAnsi="Bell MT"/>
          <w:sz w:val="24"/>
          <w:szCs w:val="24"/>
        </w:rPr>
        <w:t>n the modern age of gaming</w:t>
      </w:r>
      <w:r w:rsidR="00A22E43">
        <w:rPr>
          <w:rFonts w:ascii="Bell MT" w:hAnsi="Bell MT"/>
          <w:sz w:val="24"/>
          <w:szCs w:val="24"/>
        </w:rPr>
        <w:t xml:space="preserve">, large studios such as DICE and Ubisoft Montreal invested valuable time and effort </w:t>
      </w:r>
      <w:r w:rsidR="003E4188">
        <w:rPr>
          <w:rFonts w:ascii="Bell MT" w:hAnsi="Bell MT"/>
          <w:sz w:val="24"/>
          <w:szCs w:val="24"/>
        </w:rPr>
        <w:t>i</w:t>
      </w:r>
      <w:r w:rsidR="00A22E43">
        <w:rPr>
          <w:rFonts w:ascii="Bell MT" w:hAnsi="Bell MT"/>
          <w:sz w:val="24"/>
          <w:szCs w:val="24"/>
        </w:rPr>
        <w:t>n developing destruction systems into their proprietary engines</w:t>
      </w:r>
      <w:r w:rsidR="00357A68">
        <w:rPr>
          <w:rFonts w:ascii="Bell MT" w:hAnsi="Bell MT"/>
          <w:sz w:val="24"/>
          <w:szCs w:val="24"/>
        </w:rPr>
        <w:t xml:space="preserve"> – Frostbite</w:t>
      </w:r>
      <w:r w:rsidR="00E04AF7">
        <w:rPr>
          <w:rFonts w:ascii="Bell MT" w:hAnsi="Bell MT"/>
          <w:sz w:val="24"/>
          <w:szCs w:val="24"/>
        </w:rPr>
        <w:t xml:space="preserve"> </w:t>
      </w:r>
      <w:r w:rsidR="00E04AF7" w:rsidRPr="002E1FBF">
        <w:rPr>
          <w:rFonts w:ascii="Bell MT" w:hAnsi="Bell MT"/>
          <w:color w:val="FF0000"/>
          <w:sz w:val="24"/>
          <w:szCs w:val="24"/>
        </w:rPr>
        <w:t>[</w:t>
      </w:r>
      <w:r w:rsidR="005B0DAC">
        <w:rPr>
          <w:rFonts w:ascii="Bell MT" w:hAnsi="Bell MT"/>
          <w:color w:val="FF0000"/>
          <w:sz w:val="24"/>
          <w:szCs w:val="24"/>
        </w:rPr>
        <w:t>7</w:t>
      </w:r>
      <w:r w:rsidR="00E04AF7" w:rsidRPr="002E1FBF">
        <w:rPr>
          <w:rFonts w:ascii="Bell MT" w:hAnsi="Bell MT"/>
          <w:color w:val="FF0000"/>
          <w:sz w:val="24"/>
          <w:szCs w:val="24"/>
        </w:rPr>
        <w:t>]</w:t>
      </w:r>
      <w:r w:rsidR="00357A68" w:rsidRPr="002E1FBF">
        <w:rPr>
          <w:rFonts w:ascii="Bell MT" w:hAnsi="Bell MT"/>
          <w:color w:val="FF0000"/>
          <w:sz w:val="24"/>
          <w:szCs w:val="24"/>
        </w:rPr>
        <w:t xml:space="preserve"> </w:t>
      </w:r>
      <w:r w:rsidR="00357A68">
        <w:rPr>
          <w:rFonts w:ascii="Bell MT" w:hAnsi="Bell MT"/>
          <w:sz w:val="24"/>
          <w:szCs w:val="24"/>
        </w:rPr>
        <w:t>and AnvilNext</w:t>
      </w:r>
      <w:r w:rsidR="00FC1C28">
        <w:rPr>
          <w:rFonts w:ascii="Bell MT" w:hAnsi="Bell MT"/>
          <w:sz w:val="24"/>
          <w:szCs w:val="24"/>
        </w:rPr>
        <w:t xml:space="preserve"> </w:t>
      </w:r>
      <w:r w:rsidR="00FC1C28" w:rsidRPr="002E1FBF">
        <w:rPr>
          <w:rFonts w:ascii="Bell MT" w:hAnsi="Bell MT"/>
          <w:color w:val="FF0000"/>
          <w:sz w:val="24"/>
          <w:szCs w:val="24"/>
        </w:rPr>
        <w:t>[</w:t>
      </w:r>
      <w:r w:rsidR="005B0DAC">
        <w:rPr>
          <w:rFonts w:ascii="Bell MT" w:hAnsi="Bell MT"/>
          <w:color w:val="FF0000"/>
          <w:sz w:val="24"/>
          <w:szCs w:val="24"/>
        </w:rPr>
        <w:t>8</w:t>
      </w:r>
      <w:r w:rsidR="00FC1C28" w:rsidRPr="002E1FBF">
        <w:rPr>
          <w:rFonts w:ascii="Bell MT" w:hAnsi="Bell MT"/>
          <w:color w:val="FF0000"/>
          <w:sz w:val="24"/>
          <w:szCs w:val="24"/>
        </w:rPr>
        <w:t>]</w:t>
      </w:r>
      <w:r w:rsidR="00357A68" w:rsidRPr="002E1FBF">
        <w:rPr>
          <w:rFonts w:ascii="Bell MT" w:hAnsi="Bell MT"/>
          <w:color w:val="FF0000"/>
          <w:sz w:val="24"/>
          <w:szCs w:val="24"/>
        </w:rPr>
        <w:t xml:space="preserve"> </w:t>
      </w:r>
      <w:r w:rsidR="00357A68">
        <w:rPr>
          <w:rFonts w:ascii="Bell MT" w:hAnsi="Bell MT"/>
          <w:sz w:val="24"/>
          <w:szCs w:val="24"/>
        </w:rPr>
        <w:t xml:space="preserve">respectively </w:t>
      </w:r>
      <w:r w:rsidR="00334244">
        <w:rPr>
          <w:rFonts w:ascii="Bell MT" w:hAnsi="Bell MT"/>
          <w:sz w:val="24"/>
          <w:szCs w:val="24"/>
        </w:rPr>
        <w:t>- to</w:t>
      </w:r>
      <w:r w:rsidR="00A22E43">
        <w:rPr>
          <w:rFonts w:ascii="Bell MT" w:hAnsi="Bell MT"/>
          <w:sz w:val="24"/>
          <w:szCs w:val="24"/>
        </w:rPr>
        <w:t xml:space="preserve"> import into their </w:t>
      </w:r>
      <w:r w:rsidR="00357A68">
        <w:rPr>
          <w:rFonts w:ascii="Bell MT" w:hAnsi="Bell MT"/>
          <w:sz w:val="24"/>
          <w:szCs w:val="24"/>
        </w:rPr>
        <w:t xml:space="preserve">online, multiplayer </w:t>
      </w:r>
      <w:r w:rsidR="00A22E43">
        <w:rPr>
          <w:rFonts w:ascii="Bell MT" w:hAnsi="Bell MT"/>
          <w:sz w:val="24"/>
          <w:szCs w:val="24"/>
        </w:rPr>
        <w:t>shooter games</w:t>
      </w:r>
      <w:r w:rsidR="00357A68">
        <w:rPr>
          <w:rFonts w:ascii="Bell MT" w:hAnsi="Bell MT"/>
          <w:sz w:val="24"/>
          <w:szCs w:val="24"/>
        </w:rPr>
        <w:t>.</w:t>
      </w:r>
      <w:r w:rsidR="00BB324D">
        <w:rPr>
          <w:rFonts w:ascii="Bell MT" w:hAnsi="Bell MT"/>
          <w:sz w:val="24"/>
          <w:szCs w:val="24"/>
        </w:rPr>
        <w:t xml:space="preserve"> </w:t>
      </w:r>
      <w:r w:rsidR="00710AEC">
        <w:rPr>
          <w:rFonts w:ascii="Bell MT" w:hAnsi="Bell MT"/>
          <w:sz w:val="24"/>
          <w:szCs w:val="24"/>
        </w:rPr>
        <w:t xml:space="preserve">Current </w:t>
      </w:r>
      <w:r w:rsidR="002E3D21">
        <w:rPr>
          <w:rFonts w:ascii="Bell MT" w:hAnsi="Bell MT"/>
          <w:sz w:val="24"/>
          <w:szCs w:val="24"/>
        </w:rPr>
        <w:t>releases</w:t>
      </w:r>
      <w:r w:rsidR="009A54FC">
        <w:rPr>
          <w:rFonts w:ascii="Bell MT" w:hAnsi="Bell MT"/>
          <w:sz w:val="24"/>
          <w:szCs w:val="24"/>
        </w:rPr>
        <w:t xml:space="preserve"> </w:t>
      </w:r>
      <w:r w:rsidR="00710AEC">
        <w:rPr>
          <w:rFonts w:ascii="Bell MT" w:hAnsi="Bell MT"/>
          <w:sz w:val="24"/>
          <w:szCs w:val="24"/>
        </w:rPr>
        <w:t>include</w:t>
      </w:r>
      <w:r w:rsidR="009A54FC">
        <w:rPr>
          <w:rFonts w:ascii="Bell MT" w:hAnsi="Bell MT"/>
          <w:sz w:val="24"/>
          <w:szCs w:val="24"/>
        </w:rPr>
        <w:t xml:space="preserve"> Remedy studio’s Control that is experimenting with realistic small-scale destroyable objects i.e. all furniture and solid material inside a building can be broken down realistically</w:t>
      </w:r>
      <w:r w:rsidR="002E12D4">
        <w:rPr>
          <w:rFonts w:ascii="Bell MT" w:hAnsi="Bell MT"/>
          <w:sz w:val="24"/>
          <w:szCs w:val="24"/>
        </w:rPr>
        <w:t>. Also, Noita (2019)</w:t>
      </w:r>
      <w:r w:rsidR="002E3D21">
        <w:rPr>
          <w:rFonts w:ascii="Bell MT" w:hAnsi="Bell MT"/>
          <w:sz w:val="24"/>
          <w:szCs w:val="24"/>
        </w:rPr>
        <w:t xml:space="preserve"> currently in early access and developed</w:t>
      </w:r>
      <w:r w:rsidR="009B35A1">
        <w:rPr>
          <w:rFonts w:ascii="Bell MT" w:hAnsi="Bell MT"/>
          <w:sz w:val="24"/>
          <w:szCs w:val="24"/>
        </w:rPr>
        <w:t xml:space="preserve"> by Nolla Games</w:t>
      </w:r>
      <w:r w:rsidR="002E12D4">
        <w:rPr>
          <w:rFonts w:ascii="Bell MT" w:hAnsi="Bell MT"/>
          <w:sz w:val="24"/>
          <w:szCs w:val="24"/>
        </w:rPr>
        <w:t xml:space="preserve"> is </w:t>
      </w:r>
      <w:r w:rsidR="002E3D21">
        <w:rPr>
          <w:rFonts w:ascii="Bell MT" w:hAnsi="Bell MT"/>
          <w:sz w:val="24"/>
          <w:szCs w:val="24"/>
        </w:rPr>
        <w:t>a</w:t>
      </w:r>
      <w:r w:rsidR="002E12D4">
        <w:rPr>
          <w:rFonts w:ascii="Bell MT" w:hAnsi="Bell MT"/>
          <w:sz w:val="24"/>
          <w:szCs w:val="24"/>
        </w:rPr>
        <w:t xml:space="preserve"> 2D procedurally generated world where every pixel is physically simulated</w:t>
      </w:r>
      <w:r w:rsidR="00445719">
        <w:rPr>
          <w:rFonts w:ascii="Bell MT" w:hAnsi="Bell MT"/>
          <w:sz w:val="24"/>
          <w:szCs w:val="24"/>
        </w:rPr>
        <w:t xml:space="preserve"> [35]</w:t>
      </w:r>
      <w:r w:rsidR="002E12D4">
        <w:rPr>
          <w:rFonts w:ascii="Bell MT" w:hAnsi="Bell MT"/>
          <w:sz w:val="24"/>
          <w:szCs w:val="24"/>
        </w:rPr>
        <w:t xml:space="preserve">. </w:t>
      </w:r>
      <w:r w:rsidR="009A54FC">
        <w:rPr>
          <w:rFonts w:ascii="Bell MT" w:hAnsi="Bell MT"/>
          <w:sz w:val="24"/>
          <w:szCs w:val="24"/>
        </w:rPr>
        <w:t xml:space="preserve"> </w:t>
      </w:r>
    </w:p>
    <w:p w14:paraId="088C1055" w14:textId="60E764F0" w:rsidR="00C13515" w:rsidRDefault="0070064F" w:rsidP="00902E2F">
      <w:pPr>
        <w:ind w:firstLine="720"/>
        <w:rPr>
          <w:rFonts w:ascii="Bell MT" w:hAnsi="Bell MT"/>
          <w:sz w:val="24"/>
          <w:szCs w:val="24"/>
        </w:rPr>
      </w:pPr>
      <w:r w:rsidRPr="00040EB1">
        <w:rPr>
          <w:rFonts w:ascii="Bell MT" w:hAnsi="Bell MT"/>
          <w:sz w:val="24"/>
          <w:szCs w:val="24"/>
        </w:rPr>
        <w:lastRenderedPageBreak/>
        <w:t xml:space="preserve">Destruction in video games have played </w:t>
      </w:r>
      <w:r w:rsidR="0006794A">
        <w:rPr>
          <w:rFonts w:ascii="Bell MT" w:hAnsi="Bell MT"/>
          <w:sz w:val="24"/>
          <w:szCs w:val="24"/>
        </w:rPr>
        <w:t>its</w:t>
      </w:r>
      <w:r w:rsidRPr="00040EB1">
        <w:rPr>
          <w:rFonts w:ascii="Bell MT" w:hAnsi="Bell MT"/>
          <w:sz w:val="24"/>
          <w:szCs w:val="24"/>
        </w:rPr>
        <w:t xml:space="preserve"> important role in enhancing physics and tactical manoeuvring, two of the five types of game mechanics </w:t>
      </w:r>
      <w:r w:rsidR="00AF39D3">
        <w:rPr>
          <w:rFonts w:ascii="Bell MT" w:hAnsi="Bell MT"/>
          <w:sz w:val="24"/>
          <w:szCs w:val="24"/>
        </w:rPr>
        <w:t>listed in</w:t>
      </w:r>
      <w:r w:rsidRPr="00040EB1">
        <w:rPr>
          <w:rFonts w:ascii="Bell MT" w:hAnsi="Bell MT"/>
          <w:sz w:val="24"/>
          <w:szCs w:val="24"/>
        </w:rPr>
        <w:t xml:space="preserve"> Game Mechanics: Advanced Game Design by Ernest Adams and Joris Dormans. </w:t>
      </w:r>
      <w:r w:rsidR="004B0AE9">
        <w:rPr>
          <w:rFonts w:ascii="Bell MT" w:hAnsi="Bell MT"/>
          <w:sz w:val="24"/>
          <w:szCs w:val="24"/>
        </w:rPr>
        <w:t>Producing</w:t>
      </w:r>
      <w:r w:rsidR="003554A7">
        <w:rPr>
          <w:rFonts w:ascii="Bell MT" w:hAnsi="Bell MT"/>
          <w:sz w:val="24"/>
          <w:szCs w:val="24"/>
        </w:rPr>
        <w:t xml:space="preserve"> non-scripted destructible environments that are</w:t>
      </w:r>
      <w:r w:rsidR="00B06F5A">
        <w:rPr>
          <w:rFonts w:ascii="Bell MT" w:hAnsi="Bell MT"/>
          <w:sz w:val="24"/>
          <w:szCs w:val="24"/>
        </w:rPr>
        <w:t xml:space="preserve"> most importantly fun</w:t>
      </w:r>
      <w:r w:rsidR="004B0AE9">
        <w:rPr>
          <w:rFonts w:ascii="Bell MT" w:hAnsi="Bell MT"/>
          <w:sz w:val="24"/>
          <w:szCs w:val="24"/>
        </w:rPr>
        <w:t xml:space="preserve"> </w:t>
      </w:r>
      <w:r w:rsidR="003554A7">
        <w:rPr>
          <w:rFonts w:ascii="Bell MT" w:hAnsi="Bell MT"/>
          <w:sz w:val="24"/>
          <w:szCs w:val="24"/>
        </w:rPr>
        <w:t xml:space="preserve">and </w:t>
      </w:r>
      <w:r w:rsidR="00B06F5A">
        <w:rPr>
          <w:rFonts w:ascii="Bell MT" w:hAnsi="Bell MT"/>
          <w:sz w:val="24"/>
          <w:szCs w:val="24"/>
        </w:rPr>
        <w:t>simulated realistically</w:t>
      </w:r>
      <w:r w:rsidR="003554A7">
        <w:rPr>
          <w:rFonts w:ascii="Bell MT" w:hAnsi="Bell MT"/>
          <w:sz w:val="24"/>
          <w:szCs w:val="24"/>
        </w:rPr>
        <w:t xml:space="preserve"> </w:t>
      </w:r>
      <w:r w:rsidR="005C61FD">
        <w:rPr>
          <w:rFonts w:ascii="Bell MT" w:hAnsi="Bell MT"/>
          <w:sz w:val="24"/>
          <w:szCs w:val="24"/>
        </w:rPr>
        <w:t xml:space="preserve">while also protecting the player from </w:t>
      </w:r>
      <w:r w:rsidR="00107030">
        <w:rPr>
          <w:rFonts w:ascii="Bell MT" w:hAnsi="Bell MT"/>
          <w:sz w:val="24"/>
          <w:szCs w:val="24"/>
        </w:rPr>
        <w:t>themselves</w:t>
      </w:r>
      <w:r w:rsidR="005C61FD">
        <w:rPr>
          <w:rFonts w:ascii="Bell MT" w:hAnsi="Bell MT"/>
          <w:sz w:val="24"/>
          <w:szCs w:val="24"/>
        </w:rPr>
        <w:t xml:space="preserve"> from breaking the game</w:t>
      </w:r>
      <w:r w:rsidR="003554A7">
        <w:rPr>
          <w:rFonts w:ascii="Bell MT" w:hAnsi="Bell MT"/>
          <w:sz w:val="24"/>
          <w:szCs w:val="24"/>
        </w:rPr>
        <w:t xml:space="preserve"> has been a </w:t>
      </w:r>
      <w:r w:rsidR="004B0AE9">
        <w:rPr>
          <w:rFonts w:ascii="Bell MT" w:hAnsi="Bell MT"/>
          <w:sz w:val="24"/>
          <w:szCs w:val="24"/>
        </w:rPr>
        <w:t>tough</w:t>
      </w:r>
      <w:r w:rsidR="003554A7">
        <w:rPr>
          <w:rFonts w:ascii="Bell MT" w:hAnsi="Bell MT"/>
          <w:sz w:val="24"/>
          <w:szCs w:val="24"/>
        </w:rPr>
        <w:t xml:space="preserve"> challenge </w:t>
      </w:r>
      <w:r w:rsidR="009566BB">
        <w:rPr>
          <w:rFonts w:ascii="Bell MT" w:hAnsi="Bell MT"/>
          <w:sz w:val="24"/>
          <w:szCs w:val="24"/>
        </w:rPr>
        <w:t>for</w:t>
      </w:r>
      <w:r w:rsidR="003554A7">
        <w:rPr>
          <w:rFonts w:ascii="Bell MT" w:hAnsi="Bell MT"/>
          <w:sz w:val="24"/>
          <w:szCs w:val="24"/>
        </w:rPr>
        <w:t xml:space="preserve"> developers and </w:t>
      </w:r>
      <w:r w:rsidR="004B0AE9">
        <w:rPr>
          <w:rFonts w:ascii="Bell MT" w:hAnsi="Bell MT"/>
          <w:sz w:val="24"/>
          <w:szCs w:val="24"/>
        </w:rPr>
        <w:t>designers in the past.</w:t>
      </w:r>
      <w:r w:rsidR="00B06F5A">
        <w:rPr>
          <w:rFonts w:ascii="Bell MT" w:hAnsi="Bell MT"/>
          <w:sz w:val="24"/>
          <w:szCs w:val="24"/>
        </w:rPr>
        <w:t xml:space="preserve"> Many game</w:t>
      </w:r>
      <w:r w:rsidR="00F15F55">
        <w:rPr>
          <w:rFonts w:ascii="Bell MT" w:hAnsi="Bell MT"/>
          <w:sz w:val="24"/>
          <w:szCs w:val="24"/>
        </w:rPr>
        <w:t xml:space="preserve"> companies</w:t>
      </w:r>
      <w:r w:rsidR="00B06F5A">
        <w:rPr>
          <w:rFonts w:ascii="Bell MT" w:hAnsi="Bell MT"/>
          <w:sz w:val="24"/>
          <w:szCs w:val="24"/>
        </w:rPr>
        <w:t xml:space="preserve"> have </w:t>
      </w:r>
      <w:r w:rsidR="000C5C66">
        <w:rPr>
          <w:rFonts w:ascii="Bell MT" w:hAnsi="Bell MT"/>
          <w:sz w:val="24"/>
          <w:szCs w:val="24"/>
        </w:rPr>
        <w:t>acknowledged</w:t>
      </w:r>
      <w:r w:rsidR="00B06F5A">
        <w:rPr>
          <w:rFonts w:ascii="Bell MT" w:hAnsi="Bell MT"/>
          <w:sz w:val="24"/>
          <w:szCs w:val="24"/>
        </w:rPr>
        <w:t xml:space="preserve"> over the years that there is a </w:t>
      </w:r>
      <w:r w:rsidR="00A132DE">
        <w:rPr>
          <w:rFonts w:ascii="Bell MT" w:hAnsi="Bell MT"/>
          <w:sz w:val="24"/>
          <w:szCs w:val="24"/>
        </w:rPr>
        <w:t xml:space="preserve">rise of </w:t>
      </w:r>
      <w:r w:rsidR="00B06F5A">
        <w:rPr>
          <w:rFonts w:ascii="Bell MT" w:hAnsi="Bell MT"/>
          <w:sz w:val="24"/>
          <w:szCs w:val="24"/>
        </w:rPr>
        <w:t xml:space="preserve">demand on </w:t>
      </w:r>
      <w:r w:rsidR="00617AFD">
        <w:rPr>
          <w:rFonts w:ascii="Bell MT" w:hAnsi="Bell MT"/>
          <w:sz w:val="24"/>
          <w:szCs w:val="24"/>
        </w:rPr>
        <w:t xml:space="preserve">physically </w:t>
      </w:r>
      <w:r w:rsidR="008917E0">
        <w:rPr>
          <w:rFonts w:ascii="Bell MT" w:hAnsi="Bell MT"/>
          <w:sz w:val="24"/>
          <w:szCs w:val="24"/>
        </w:rPr>
        <w:t>accurate</w:t>
      </w:r>
      <w:r w:rsidR="00B06F5A">
        <w:rPr>
          <w:rFonts w:ascii="Bell MT" w:hAnsi="Bell MT"/>
          <w:sz w:val="24"/>
          <w:szCs w:val="24"/>
        </w:rPr>
        <w:t xml:space="preserve"> destruction</w:t>
      </w:r>
      <w:r w:rsidR="00A64EC0">
        <w:rPr>
          <w:rFonts w:ascii="Bell MT" w:hAnsi="Bell MT"/>
          <w:sz w:val="24"/>
          <w:szCs w:val="24"/>
        </w:rPr>
        <w:t>,</w:t>
      </w:r>
      <w:r w:rsidR="00B06F5A">
        <w:rPr>
          <w:rFonts w:ascii="Bell MT" w:hAnsi="Bell MT"/>
          <w:sz w:val="24"/>
          <w:szCs w:val="24"/>
        </w:rPr>
        <w:t xml:space="preserve"> as it </w:t>
      </w:r>
      <w:r w:rsidR="000C5C66">
        <w:rPr>
          <w:rFonts w:ascii="Bell MT" w:hAnsi="Bell MT"/>
          <w:sz w:val="24"/>
          <w:szCs w:val="24"/>
        </w:rPr>
        <w:t>can prove to be a good addition</w:t>
      </w:r>
      <w:r w:rsidR="00B55388">
        <w:rPr>
          <w:rFonts w:ascii="Bell MT" w:hAnsi="Bell MT"/>
          <w:sz w:val="24"/>
          <w:szCs w:val="24"/>
        </w:rPr>
        <w:t xml:space="preserve"> to gameplay</w:t>
      </w:r>
      <w:r w:rsidR="00B06F5A">
        <w:rPr>
          <w:rFonts w:ascii="Bell MT" w:hAnsi="Bell MT"/>
          <w:sz w:val="24"/>
          <w:szCs w:val="24"/>
        </w:rPr>
        <w:t xml:space="preserve"> </w:t>
      </w:r>
      <w:r w:rsidR="000114D3">
        <w:rPr>
          <w:rFonts w:ascii="Bell MT" w:hAnsi="Bell MT"/>
          <w:sz w:val="24"/>
          <w:szCs w:val="24"/>
        </w:rPr>
        <w:t xml:space="preserve">while going </w:t>
      </w:r>
      <w:r w:rsidR="000C5C66">
        <w:rPr>
          <w:rFonts w:ascii="Bell MT" w:hAnsi="Bell MT"/>
          <w:sz w:val="24"/>
          <w:szCs w:val="24"/>
        </w:rPr>
        <w:t xml:space="preserve">alongside </w:t>
      </w:r>
      <w:r w:rsidR="00E01096">
        <w:rPr>
          <w:rFonts w:ascii="Bell MT" w:hAnsi="Bell MT"/>
          <w:sz w:val="24"/>
          <w:szCs w:val="24"/>
        </w:rPr>
        <w:t xml:space="preserve">with the game’s </w:t>
      </w:r>
      <w:r w:rsidR="006E57E0">
        <w:rPr>
          <w:rFonts w:ascii="Bell MT" w:hAnsi="Bell MT"/>
          <w:sz w:val="24"/>
          <w:szCs w:val="24"/>
        </w:rPr>
        <w:t>context</w:t>
      </w:r>
      <w:r w:rsidR="00907CA4">
        <w:rPr>
          <w:rFonts w:ascii="Bell MT" w:hAnsi="Bell MT"/>
          <w:sz w:val="24"/>
          <w:szCs w:val="24"/>
        </w:rPr>
        <w:t xml:space="preserve"> </w:t>
      </w:r>
      <w:r w:rsidR="00EA1B04" w:rsidRPr="00A47FA6">
        <w:rPr>
          <w:rFonts w:ascii="Bell MT" w:hAnsi="Bell MT"/>
          <w:color w:val="FF0000"/>
          <w:sz w:val="24"/>
          <w:szCs w:val="24"/>
        </w:rPr>
        <w:t>[</w:t>
      </w:r>
      <w:r w:rsidR="005B0DAC">
        <w:rPr>
          <w:rFonts w:ascii="Bell MT" w:hAnsi="Bell MT"/>
          <w:color w:val="FF0000"/>
          <w:sz w:val="24"/>
          <w:szCs w:val="24"/>
        </w:rPr>
        <w:t>9</w:t>
      </w:r>
      <w:r w:rsidR="00D44EE4" w:rsidRPr="00A47FA6">
        <w:rPr>
          <w:rFonts w:ascii="Bell MT" w:hAnsi="Bell MT"/>
          <w:color w:val="FF0000"/>
          <w:sz w:val="24"/>
          <w:szCs w:val="24"/>
        </w:rPr>
        <w:t>]</w:t>
      </w:r>
      <w:r w:rsidR="000C5C66">
        <w:rPr>
          <w:rFonts w:ascii="Bell MT" w:hAnsi="Bell MT"/>
          <w:sz w:val="24"/>
          <w:szCs w:val="24"/>
        </w:rPr>
        <w:t xml:space="preserve">. </w:t>
      </w:r>
    </w:p>
    <w:p w14:paraId="6D850F6D" w14:textId="72F9BC26" w:rsidR="0022230D" w:rsidRDefault="00762A81" w:rsidP="001E73EC">
      <w:pPr>
        <w:ind w:firstLine="720"/>
        <w:rPr>
          <w:rFonts w:ascii="Bell MT" w:hAnsi="Bell MT"/>
          <w:sz w:val="24"/>
          <w:szCs w:val="24"/>
        </w:rPr>
      </w:pPr>
      <w:r w:rsidRPr="00C0555D">
        <w:rPr>
          <w:rFonts w:ascii="Bell MT" w:hAnsi="Bell MT"/>
          <w:sz w:val="24"/>
          <w:szCs w:val="24"/>
        </w:rPr>
        <w:t xml:space="preserve">Current advances in the field aim to accomplish </w:t>
      </w:r>
      <w:r w:rsidR="00C96EA2" w:rsidRPr="00C0555D">
        <w:rPr>
          <w:rFonts w:ascii="Bell MT" w:hAnsi="Bell MT"/>
          <w:sz w:val="24"/>
          <w:szCs w:val="24"/>
        </w:rPr>
        <w:t>more realistic</w:t>
      </w:r>
      <w:r w:rsidR="00405A0E" w:rsidRPr="00C0555D">
        <w:rPr>
          <w:rFonts w:ascii="Bell MT" w:hAnsi="Bell MT"/>
          <w:sz w:val="24"/>
          <w:szCs w:val="24"/>
        </w:rPr>
        <w:t>;</w:t>
      </w:r>
      <w:r w:rsidR="00C96EA2" w:rsidRPr="00C0555D">
        <w:rPr>
          <w:rFonts w:ascii="Bell MT" w:hAnsi="Bell MT"/>
          <w:sz w:val="24"/>
          <w:szCs w:val="24"/>
        </w:rPr>
        <w:t xml:space="preserve"> interactable </w:t>
      </w:r>
      <w:r w:rsidR="000506F9" w:rsidRPr="00C0555D">
        <w:rPr>
          <w:rFonts w:ascii="Bell MT" w:hAnsi="Bell MT"/>
          <w:sz w:val="24"/>
          <w:szCs w:val="24"/>
        </w:rPr>
        <w:t>game worlds</w:t>
      </w:r>
      <w:r w:rsidR="00C96EA2" w:rsidRPr="00C0555D">
        <w:rPr>
          <w:rFonts w:ascii="Bell MT" w:hAnsi="Bell MT"/>
          <w:sz w:val="24"/>
          <w:szCs w:val="24"/>
        </w:rPr>
        <w:t xml:space="preserve"> </w:t>
      </w:r>
      <w:r w:rsidR="00405A0E" w:rsidRPr="00C0555D">
        <w:rPr>
          <w:rFonts w:ascii="Bell MT" w:hAnsi="Bell MT"/>
          <w:sz w:val="24"/>
          <w:szCs w:val="24"/>
        </w:rPr>
        <w:t>by innovating and refining</w:t>
      </w:r>
      <w:r w:rsidR="000506F9" w:rsidRPr="00C0555D">
        <w:rPr>
          <w:rFonts w:ascii="Bell MT" w:hAnsi="Bell MT"/>
          <w:sz w:val="24"/>
          <w:szCs w:val="24"/>
        </w:rPr>
        <w:t xml:space="preserve"> several available</w:t>
      </w:r>
      <w:r w:rsidR="00405A0E" w:rsidRPr="00C0555D">
        <w:rPr>
          <w:rFonts w:ascii="Bell MT" w:hAnsi="Bell MT"/>
          <w:sz w:val="24"/>
          <w:szCs w:val="24"/>
        </w:rPr>
        <w:t xml:space="preserve"> </w:t>
      </w:r>
      <w:r w:rsidR="000506F9" w:rsidRPr="00C0555D">
        <w:rPr>
          <w:rFonts w:ascii="Bell MT" w:hAnsi="Bell MT"/>
          <w:sz w:val="24"/>
          <w:szCs w:val="24"/>
        </w:rPr>
        <w:t xml:space="preserve">approaches used </w:t>
      </w:r>
      <w:r w:rsidR="004026D9" w:rsidRPr="00C0555D">
        <w:rPr>
          <w:rFonts w:ascii="Bell MT" w:hAnsi="Bell MT"/>
          <w:sz w:val="24"/>
          <w:szCs w:val="24"/>
        </w:rPr>
        <w:t>for</w:t>
      </w:r>
      <w:r w:rsidR="000506F9" w:rsidRPr="00C0555D">
        <w:rPr>
          <w:rFonts w:ascii="Bell MT" w:hAnsi="Bell MT"/>
          <w:sz w:val="24"/>
          <w:szCs w:val="24"/>
        </w:rPr>
        <w:t xml:space="preserve"> 2D and 3D environments. </w:t>
      </w:r>
      <w:r w:rsidR="004026D9" w:rsidRPr="00C0555D">
        <w:rPr>
          <w:rFonts w:ascii="Bell MT" w:hAnsi="Bell MT"/>
          <w:sz w:val="24"/>
          <w:szCs w:val="24"/>
        </w:rPr>
        <w:t xml:space="preserve">Although latest graphical hardware components are becoming increasingly powerful </w:t>
      </w:r>
      <w:r w:rsidR="004026D9" w:rsidRPr="00600824">
        <w:rPr>
          <w:rFonts w:ascii="Bell MT" w:hAnsi="Bell MT"/>
          <w:color w:val="FF0000"/>
          <w:sz w:val="24"/>
          <w:szCs w:val="24"/>
        </w:rPr>
        <w:t>[</w:t>
      </w:r>
      <w:r w:rsidR="005B0DAC">
        <w:rPr>
          <w:rFonts w:ascii="Bell MT" w:hAnsi="Bell MT"/>
          <w:color w:val="FF0000"/>
          <w:sz w:val="24"/>
          <w:szCs w:val="24"/>
        </w:rPr>
        <w:t>10</w:t>
      </w:r>
      <w:r w:rsidR="004026D9" w:rsidRPr="00600824">
        <w:rPr>
          <w:rFonts w:ascii="Bell MT" w:hAnsi="Bell MT"/>
          <w:color w:val="FF0000"/>
          <w:sz w:val="24"/>
          <w:szCs w:val="24"/>
        </w:rPr>
        <w:t>]</w:t>
      </w:r>
      <w:r w:rsidR="004026D9" w:rsidRPr="00C0555D">
        <w:rPr>
          <w:rFonts w:ascii="Bell MT" w:hAnsi="Bell MT"/>
          <w:sz w:val="24"/>
          <w:szCs w:val="24"/>
        </w:rPr>
        <w:t>, implementing a highly complex physical simulation introduces a</w:t>
      </w:r>
      <w:r w:rsidR="00ED59B1" w:rsidRPr="00C0555D">
        <w:rPr>
          <w:rFonts w:ascii="Bell MT" w:hAnsi="Bell MT"/>
          <w:sz w:val="24"/>
          <w:szCs w:val="24"/>
        </w:rPr>
        <w:t xml:space="preserve"> development</w:t>
      </w:r>
      <w:r w:rsidR="004026D9" w:rsidRPr="00C0555D">
        <w:rPr>
          <w:rFonts w:ascii="Bell MT" w:hAnsi="Bell MT"/>
          <w:sz w:val="24"/>
          <w:szCs w:val="24"/>
        </w:rPr>
        <w:t xml:space="preserve"> hurdle: the more accurate a simulation is the more impact it has </w:t>
      </w:r>
      <w:r w:rsidR="008D3A1C">
        <w:rPr>
          <w:rFonts w:ascii="Bell MT" w:hAnsi="Bell MT"/>
          <w:sz w:val="24"/>
          <w:szCs w:val="24"/>
        </w:rPr>
        <w:t>on</w:t>
      </w:r>
      <w:r w:rsidR="004026D9" w:rsidRPr="00C0555D">
        <w:rPr>
          <w:rFonts w:ascii="Bell MT" w:hAnsi="Bell MT"/>
          <w:sz w:val="24"/>
          <w:szCs w:val="24"/>
        </w:rPr>
        <w:t xml:space="preserve"> the system. </w:t>
      </w:r>
      <w:r w:rsidR="00ED59B1" w:rsidRPr="00C0555D">
        <w:rPr>
          <w:rFonts w:ascii="Bell MT" w:hAnsi="Bell MT"/>
          <w:sz w:val="24"/>
          <w:szCs w:val="24"/>
        </w:rPr>
        <w:t xml:space="preserve">Taking into consideration the real-time constraints that are required for a computer game </w:t>
      </w:r>
      <w:r w:rsidR="002354E5">
        <w:rPr>
          <w:rFonts w:ascii="Bell MT" w:hAnsi="Bell MT"/>
          <w:sz w:val="24"/>
          <w:szCs w:val="24"/>
        </w:rPr>
        <w:t>to</w:t>
      </w:r>
      <w:r w:rsidR="00ED59B1" w:rsidRPr="00C0555D">
        <w:rPr>
          <w:rFonts w:ascii="Bell MT" w:hAnsi="Bell MT"/>
          <w:sz w:val="24"/>
          <w:szCs w:val="24"/>
        </w:rPr>
        <w:t xml:space="preserve"> perform sufficiently </w:t>
      </w:r>
      <w:r w:rsidR="002354E5">
        <w:rPr>
          <w:rFonts w:ascii="Bell MT" w:hAnsi="Bell MT"/>
          <w:sz w:val="24"/>
          <w:szCs w:val="24"/>
        </w:rPr>
        <w:t>by</w:t>
      </w:r>
      <w:r w:rsidR="00ED59B1" w:rsidRPr="00C0555D">
        <w:rPr>
          <w:rFonts w:ascii="Bell MT" w:hAnsi="Bell MT"/>
          <w:sz w:val="24"/>
          <w:szCs w:val="24"/>
        </w:rPr>
        <w:t xml:space="preserve"> achieving the highest and most consistent frame </w:t>
      </w:r>
      <w:r w:rsidR="00FE15F6" w:rsidRPr="00C0555D">
        <w:rPr>
          <w:rFonts w:ascii="Bell MT" w:hAnsi="Bell MT"/>
          <w:sz w:val="24"/>
          <w:szCs w:val="24"/>
        </w:rPr>
        <w:t>rate</w:t>
      </w:r>
      <w:r w:rsidR="00ED59B1" w:rsidRPr="00C0555D">
        <w:rPr>
          <w:rFonts w:ascii="Bell MT" w:hAnsi="Bell MT"/>
          <w:sz w:val="24"/>
          <w:szCs w:val="24"/>
        </w:rPr>
        <w:t xml:space="preserve"> possible, game developers are left with only one choice</w:t>
      </w:r>
      <w:r w:rsidR="002354E5">
        <w:rPr>
          <w:rFonts w:ascii="Bell MT" w:hAnsi="Bell MT"/>
          <w:sz w:val="24"/>
          <w:szCs w:val="24"/>
        </w:rPr>
        <w:t xml:space="preserve"> -</w:t>
      </w:r>
      <w:r w:rsidR="00ED59B1" w:rsidRPr="00C0555D">
        <w:rPr>
          <w:rFonts w:ascii="Bell MT" w:hAnsi="Bell MT"/>
          <w:sz w:val="24"/>
          <w:szCs w:val="24"/>
        </w:rPr>
        <w:t xml:space="preserve"> </w:t>
      </w:r>
      <w:r w:rsidR="002354E5">
        <w:rPr>
          <w:rFonts w:ascii="Bell MT" w:hAnsi="Bell MT"/>
          <w:sz w:val="24"/>
          <w:szCs w:val="24"/>
        </w:rPr>
        <w:t>t</w:t>
      </w:r>
      <w:r w:rsidR="00ED59B1" w:rsidRPr="00C0555D">
        <w:rPr>
          <w:rFonts w:ascii="Bell MT" w:hAnsi="Bell MT"/>
          <w:sz w:val="24"/>
          <w:szCs w:val="24"/>
        </w:rPr>
        <w:t xml:space="preserve">o deduct some of the </w:t>
      </w:r>
      <w:r w:rsidR="00FE15F6" w:rsidRPr="00C0555D">
        <w:rPr>
          <w:rFonts w:ascii="Bell MT" w:hAnsi="Bell MT"/>
          <w:sz w:val="24"/>
          <w:szCs w:val="24"/>
        </w:rPr>
        <w:t xml:space="preserve">realism </w:t>
      </w:r>
      <w:r w:rsidR="00424921" w:rsidRPr="00C0555D">
        <w:rPr>
          <w:rFonts w:ascii="Bell MT" w:hAnsi="Bell MT"/>
          <w:sz w:val="24"/>
          <w:szCs w:val="24"/>
        </w:rPr>
        <w:t xml:space="preserve">by </w:t>
      </w:r>
      <w:r w:rsidR="00FE15F6" w:rsidRPr="00C0555D">
        <w:rPr>
          <w:rFonts w:ascii="Bell MT" w:hAnsi="Bell MT"/>
          <w:sz w:val="24"/>
          <w:szCs w:val="24"/>
        </w:rPr>
        <w:t>creating simple and compact</w:t>
      </w:r>
      <w:r w:rsidR="00424921" w:rsidRPr="00C0555D">
        <w:rPr>
          <w:rFonts w:ascii="Bell MT" w:hAnsi="Bell MT"/>
          <w:sz w:val="24"/>
          <w:szCs w:val="24"/>
        </w:rPr>
        <w:t xml:space="preserve"> </w:t>
      </w:r>
      <w:r w:rsidR="00FE15F6" w:rsidRPr="00C0555D">
        <w:rPr>
          <w:rFonts w:ascii="Bell MT" w:hAnsi="Bell MT"/>
          <w:sz w:val="24"/>
          <w:szCs w:val="24"/>
        </w:rPr>
        <w:t>scenes</w:t>
      </w:r>
      <w:r w:rsidR="00424921" w:rsidRPr="00C0555D">
        <w:rPr>
          <w:rFonts w:ascii="Bell MT" w:hAnsi="Bell MT"/>
          <w:sz w:val="24"/>
          <w:szCs w:val="24"/>
        </w:rPr>
        <w:t xml:space="preserve"> </w:t>
      </w:r>
      <w:r w:rsidR="00FE15F6" w:rsidRPr="00C0555D">
        <w:rPr>
          <w:rFonts w:ascii="Bell MT" w:hAnsi="Bell MT"/>
          <w:sz w:val="24"/>
          <w:szCs w:val="24"/>
        </w:rPr>
        <w:t>but also by</w:t>
      </w:r>
      <w:r w:rsidR="00424921" w:rsidRPr="00C0555D">
        <w:rPr>
          <w:rFonts w:ascii="Bell MT" w:hAnsi="Bell MT"/>
          <w:sz w:val="24"/>
          <w:szCs w:val="24"/>
        </w:rPr>
        <w:t xml:space="preserve"> </w:t>
      </w:r>
      <w:r w:rsidR="00FE15F6" w:rsidRPr="00C0555D">
        <w:rPr>
          <w:rFonts w:ascii="Bell MT" w:hAnsi="Bell MT"/>
          <w:sz w:val="24"/>
          <w:szCs w:val="24"/>
        </w:rPr>
        <w:t>disregarding</w:t>
      </w:r>
      <w:r w:rsidR="00424921" w:rsidRPr="00C0555D">
        <w:rPr>
          <w:rFonts w:ascii="Bell MT" w:hAnsi="Bell MT"/>
          <w:sz w:val="24"/>
          <w:szCs w:val="24"/>
        </w:rPr>
        <w:t xml:space="preserve"> </w:t>
      </w:r>
      <w:r w:rsidR="00FE15F6" w:rsidRPr="00C0555D">
        <w:rPr>
          <w:rFonts w:ascii="Bell MT" w:hAnsi="Bell MT"/>
          <w:sz w:val="24"/>
          <w:szCs w:val="24"/>
        </w:rPr>
        <w:t xml:space="preserve">inessential </w:t>
      </w:r>
      <w:r w:rsidR="00424921" w:rsidRPr="00C0555D">
        <w:rPr>
          <w:rFonts w:ascii="Bell MT" w:hAnsi="Bell MT"/>
          <w:sz w:val="24"/>
          <w:szCs w:val="24"/>
        </w:rPr>
        <w:t>aspects</w:t>
      </w:r>
      <w:r w:rsidR="00FE15F6" w:rsidRPr="00C0555D">
        <w:rPr>
          <w:rFonts w:ascii="Bell MT" w:hAnsi="Bell MT"/>
          <w:sz w:val="24"/>
          <w:szCs w:val="24"/>
        </w:rPr>
        <w:t xml:space="preserve"> of</w:t>
      </w:r>
      <w:r w:rsidR="00424921" w:rsidRPr="00C0555D">
        <w:rPr>
          <w:rFonts w:ascii="Bell MT" w:hAnsi="Bell MT"/>
          <w:sz w:val="24"/>
          <w:szCs w:val="24"/>
        </w:rPr>
        <w:t xml:space="preserve"> physical simulation.</w:t>
      </w:r>
    </w:p>
    <w:p w14:paraId="11E90919" w14:textId="21924FAD" w:rsidR="006E57E0" w:rsidRDefault="00B07D8E" w:rsidP="007905AC">
      <w:pPr>
        <w:pStyle w:val="Heading2"/>
      </w:pPr>
      <w:del w:id="569" w:author="Tassos Anastasiou" w:date="2020-05-09T13:03:00Z">
        <w:r w:rsidRPr="00073CC7" w:rsidDel="00E33AB0">
          <w:delText>OBJECTIVE</w:delText>
        </w:r>
      </w:del>
      <w:bookmarkStart w:id="570" w:name="_Toc40412152"/>
      <w:ins w:id="571" w:author="Tassos Anastasiou" w:date="2020-05-09T13:03:00Z">
        <w:r w:rsidR="00E33AB0">
          <w:t>Objective</w:t>
        </w:r>
      </w:ins>
      <w:bookmarkEnd w:id="570"/>
    </w:p>
    <w:p w14:paraId="6C5FBFF9" w14:textId="17EC5F22" w:rsidR="002F52DF" w:rsidRPr="00792CE8" w:rsidRDefault="002F52DF" w:rsidP="00792CE8">
      <w:pPr>
        <w:ind w:firstLine="720"/>
        <w:rPr>
          <w:rFonts w:ascii="Bell MT" w:hAnsi="Bell MT"/>
          <w:sz w:val="24"/>
          <w:szCs w:val="24"/>
        </w:rPr>
      </w:pPr>
      <w:r w:rsidRPr="00792CE8">
        <w:rPr>
          <w:rFonts w:ascii="Bell MT" w:hAnsi="Bell MT"/>
          <w:sz w:val="24"/>
          <w:szCs w:val="24"/>
        </w:rPr>
        <w:t>There has been a lack of dynamic destruction</w:t>
      </w:r>
      <w:r w:rsidR="00792CE8" w:rsidRPr="00792CE8">
        <w:rPr>
          <w:rFonts w:ascii="Bell MT" w:hAnsi="Bell MT"/>
          <w:sz w:val="24"/>
          <w:szCs w:val="24"/>
        </w:rPr>
        <w:t xml:space="preserve"> systems</w:t>
      </w:r>
      <w:r w:rsidRPr="00792CE8">
        <w:rPr>
          <w:rFonts w:ascii="Bell MT" w:hAnsi="Bell MT"/>
          <w:sz w:val="24"/>
          <w:szCs w:val="24"/>
        </w:rPr>
        <w:t xml:space="preserve"> on many games in the past. </w:t>
      </w:r>
      <w:r w:rsidR="00792CE8" w:rsidRPr="00792CE8">
        <w:rPr>
          <w:rFonts w:ascii="Bell MT" w:hAnsi="Bell MT"/>
          <w:sz w:val="24"/>
          <w:szCs w:val="24"/>
        </w:rPr>
        <w:t xml:space="preserve"> C</w:t>
      </w:r>
      <w:r w:rsidRPr="00792CE8">
        <w:rPr>
          <w:rFonts w:ascii="Bell MT" w:hAnsi="Bell MT"/>
          <w:sz w:val="24"/>
          <w:szCs w:val="24"/>
        </w:rPr>
        <w:t>anned animatio</w:t>
      </w:r>
      <w:r w:rsidR="00792CE8" w:rsidRPr="00792CE8">
        <w:rPr>
          <w:rFonts w:ascii="Bell MT" w:hAnsi="Bell MT"/>
          <w:sz w:val="24"/>
          <w:szCs w:val="24"/>
        </w:rPr>
        <w:t>ns are pre-rendered animations and not actual simulations that are triggered on certain events. Their use has proven</w:t>
      </w:r>
      <w:r w:rsidR="00F56665">
        <w:rPr>
          <w:rFonts w:ascii="Bell MT" w:hAnsi="Bell MT"/>
          <w:sz w:val="24"/>
          <w:szCs w:val="24"/>
        </w:rPr>
        <w:t xml:space="preserve"> to be</w:t>
      </w:r>
      <w:r w:rsidR="00792CE8" w:rsidRPr="00792CE8">
        <w:rPr>
          <w:rFonts w:ascii="Bell MT" w:hAnsi="Bell MT"/>
          <w:sz w:val="24"/>
          <w:szCs w:val="24"/>
        </w:rPr>
        <w:t xml:space="preserve"> non-beneficial to gameplay but only as visual effects.</w:t>
      </w:r>
    </w:p>
    <w:p w14:paraId="7CA97F23" w14:textId="5A4E3025" w:rsidR="00F31CCE" w:rsidRDefault="00F31CCE" w:rsidP="00F31CCE">
      <w:pPr>
        <w:ind w:firstLine="720"/>
        <w:rPr>
          <w:rFonts w:ascii="Bell MT" w:hAnsi="Bell MT"/>
          <w:sz w:val="24"/>
          <w:szCs w:val="24"/>
        </w:rPr>
      </w:pPr>
      <w:r w:rsidRPr="00F31CCE">
        <w:t xml:space="preserve"> </w:t>
      </w:r>
      <w:commentRangeStart w:id="572"/>
      <w:r w:rsidRPr="00F31CCE">
        <w:rPr>
          <w:rFonts w:ascii="Bell MT" w:hAnsi="Bell MT"/>
          <w:sz w:val="24"/>
          <w:szCs w:val="24"/>
        </w:rPr>
        <w:t xml:space="preserve">The purpose of this thesis is to closely examine currently available techniques found from research that are used to simulate destructible environments. </w:t>
      </w:r>
      <w:r>
        <w:rPr>
          <w:rFonts w:ascii="Bell MT" w:hAnsi="Bell MT"/>
          <w:sz w:val="24"/>
          <w:szCs w:val="24"/>
        </w:rPr>
        <w:t>One of the</w:t>
      </w:r>
      <w:r w:rsidRPr="00F31CCE">
        <w:rPr>
          <w:rFonts w:ascii="Bell MT" w:hAnsi="Bell MT"/>
          <w:sz w:val="24"/>
          <w:szCs w:val="24"/>
        </w:rPr>
        <w:t xml:space="preserve"> technique</w:t>
      </w:r>
      <w:r>
        <w:rPr>
          <w:rFonts w:ascii="Bell MT" w:hAnsi="Bell MT"/>
          <w:sz w:val="24"/>
          <w:szCs w:val="24"/>
        </w:rPr>
        <w:t>s</w:t>
      </w:r>
      <w:r w:rsidRPr="00F31CCE">
        <w:rPr>
          <w:rFonts w:ascii="Bell MT" w:hAnsi="Bell MT"/>
          <w:sz w:val="24"/>
          <w:szCs w:val="24"/>
        </w:rPr>
        <w:t xml:space="preserve"> is chosen </w:t>
      </w:r>
      <w:r>
        <w:rPr>
          <w:rFonts w:ascii="Bell MT" w:hAnsi="Bell MT"/>
          <w:sz w:val="24"/>
          <w:szCs w:val="24"/>
        </w:rPr>
        <w:t>for</w:t>
      </w:r>
      <w:r w:rsidRPr="00F31CCE">
        <w:rPr>
          <w:rFonts w:ascii="Bell MT" w:hAnsi="Bell MT"/>
          <w:sz w:val="24"/>
          <w:szCs w:val="24"/>
        </w:rPr>
        <w:t xml:space="preserve"> test</w:t>
      </w:r>
      <w:r>
        <w:rPr>
          <w:rFonts w:ascii="Bell MT" w:hAnsi="Bell MT"/>
          <w:sz w:val="24"/>
          <w:szCs w:val="24"/>
        </w:rPr>
        <w:t>ing</w:t>
      </w:r>
      <w:r w:rsidRPr="00F31CCE">
        <w:rPr>
          <w:rFonts w:ascii="Bell MT" w:hAnsi="Bell MT"/>
          <w:sz w:val="24"/>
          <w:szCs w:val="24"/>
        </w:rPr>
        <w:t xml:space="preserve"> its performance in a suitable computer games scenario</w:t>
      </w:r>
      <w:r>
        <w:rPr>
          <w:rFonts w:ascii="Bell MT" w:hAnsi="Bell MT"/>
          <w:sz w:val="24"/>
          <w:szCs w:val="24"/>
        </w:rPr>
        <w:t xml:space="preserve">. An artefact </w:t>
      </w:r>
      <w:r w:rsidR="000F44BF">
        <w:rPr>
          <w:rFonts w:ascii="Bell MT" w:hAnsi="Bell MT"/>
          <w:sz w:val="24"/>
          <w:szCs w:val="24"/>
        </w:rPr>
        <w:t xml:space="preserve">of this technique </w:t>
      </w:r>
      <w:r>
        <w:rPr>
          <w:rFonts w:ascii="Bell MT" w:hAnsi="Bell MT"/>
          <w:sz w:val="24"/>
          <w:szCs w:val="24"/>
        </w:rPr>
        <w:t>is</w:t>
      </w:r>
      <w:r w:rsidR="000F44BF">
        <w:rPr>
          <w:rFonts w:ascii="Bell MT" w:hAnsi="Bell MT"/>
          <w:sz w:val="24"/>
          <w:szCs w:val="24"/>
        </w:rPr>
        <w:t xml:space="preserve"> being</w:t>
      </w:r>
      <w:r>
        <w:rPr>
          <w:rFonts w:ascii="Bell MT" w:hAnsi="Bell MT"/>
          <w:sz w:val="24"/>
          <w:szCs w:val="24"/>
        </w:rPr>
        <w:t xml:space="preserve"> produced </w:t>
      </w:r>
      <w:r w:rsidR="000F44BF">
        <w:rPr>
          <w:rFonts w:ascii="Bell MT" w:hAnsi="Bell MT"/>
          <w:sz w:val="24"/>
          <w:szCs w:val="24"/>
        </w:rPr>
        <w:t>and used in</w:t>
      </w:r>
      <w:r w:rsidRPr="00F31CCE">
        <w:rPr>
          <w:rFonts w:ascii="Bell MT" w:hAnsi="Bell MT"/>
          <w:sz w:val="24"/>
          <w:szCs w:val="24"/>
        </w:rPr>
        <w:t xml:space="preserve"> a game environment</w:t>
      </w:r>
      <w:r>
        <w:rPr>
          <w:rFonts w:ascii="Bell MT" w:hAnsi="Bell MT"/>
          <w:sz w:val="24"/>
          <w:szCs w:val="24"/>
        </w:rPr>
        <w:t>.</w:t>
      </w:r>
      <w:commentRangeEnd w:id="572"/>
      <w:r w:rsidR="00DB7A4B">
        <w:rPr>
          <w:rStyle w:val="CommentReference"/>
        </w:rPr>
        <w:commentReference w:id="572"/>
      </w:r>
    </w:p>
    <w:p w14:paraId="44E568E3" w14:textId="77777777" w:rsidR="00F31CCE" w:rsidRDefault="00F31CCE" w:rsidP="00216946">
      <w:pPr>
        <w:ind w:firstLine="720"/>
        <w:rPr>
          <w:rFonts w:ascii="Bell MT" w:hAnsi="Bell MT"/>
          <w:sz w:val="24"/>
          <w:szCs w:val="24"/>
        </w:rPr>
      </w:pPr>
    </w:p>
    <w:p w14:paraId="3E75B7D5" w14:textId="4927BA4A" w:rsidR="009D482A" w:rsidRPr="001B5D4E" w:rsidRDefault="00CF055C" w:rsidP="001F4F06">
      <w:pPr>
        <w:pStyle w:val="Heading2"/>
      </w:pPr>
      <w:bookmarkStart w:id="573" w:name="_Toc40412153"/>
      <w:r w:rsidRPr="00CF055C">
        <w:t>Thesis Structure</w:t>
      </w:r>
      <w:bookmarkEnd w:id="573"/>
    </w:p>
    <w:p w14:paraId="767020E9" w14:textId="535247F5" w:rsidR="00CF055C" w:rsidRDefault="00CF055C" w:rsidP="002064BB">
      <w:pPr>
        <w:rPr>
          <w:rFonts w:ascii="Bell MT" w:hAnsi="Bell MT"/>
          <w:b/>
        </w:rPr>
      </w:pPr>
      <w:r w:rsidRPr="00CF055C">
        <w:rPr>
          <w:rFonts w:ascii="Bell MT" w:hAnsi="Bell MT"/>
          <w:b/>
        </w:rPr>
        <w:t>Chapter 2: Importance of project planning</w:t>
      </w:r>
    </w:p>
    <w:p w14:paraId="169F66C9" w14:textId="7B1ED1C4" w:rsidR="002064BB" w:rsidRPr="002064BB" w:rsidRDefault="002064BB" w:rsidP="002064BB">
      <w:pPr>
        <w:rPr>
          <w:rFonts w:ascii="Bell MT" w:hAnsi="Bell MT"/>
        </w:rPr>
      </w:pPr>
      <w:r>
        <w:rPr>
          <w:rFonts w:ascii="Bell MT" w:hAnsi="Bell MT"/>
        </w:rPr>
        <w:t>This chapter de</w:t>
      </w:r>
      <w:r w:rsidR="00194761">
        <w:rPr>
          <w:rFonts w:ascii="Bell MT" w:hAnsi="Bell MT"/>
        </w:rPr>
        <w:t>scribes</w:t>
      </w:r>
      <w:r>
        <w:rPr>
          <w:rFonts w:ascii="Bell MT" w:hAnsi="Bell MT"/>
        </w:rPr>
        <w:t xml:space="preserve"> the importance of project planning in software development</w:t>
      </w:r>
      <w:r w:rsidR="00194761">
        <w:rPr>
          <w:rFonts w:ascii="Bell MT" w:hAnsi="Bell MT"/>
        </w:rPr>
        <w:t xml:space="preserve"> and selects the appropriate methodology for the requirements of this thesis</w:t>
      </w:r>
      <w:r>
        <w:rPr>
          <w:rFonts w:ascii="Bell MT" w:hAnsi="Bell MT"/>
        </w:rPr>
        <w:t>.</w:t>
      </w:r>
    </w:p>
    <w:p w14:paraId="30672E74" w14:textId="0F5E002E" w:rsidR="00CF055C" w:rsidRDefault="00CF055C" w:rsidP="002064BB">
      <w:pPr>
        <w:rPr>
          <w:rFonts w:ascii="Bell MT" w:hAnsi="Bell MT"/>
          <w:b/>
        </w:rPr>
      </w:pPr>
      <w:r w:rsidRPr="00CF055C">
        <w:rPr>
          <w:rFonts w:ascii="Bell MT" w:hAnsi="Bell MT"/>
          <w:b/>
        </w:rPr>
        <w:t xml:space="preserve">Chapter </w:t>
      </w:r>
      <w:r w:rsidR="0028194C">
        <w:rPr>
          <w:rFonts w:ascii="Bell MT" w:hAnsi="Bell MT"/>
          <w:b/>
        </w:rPr>
        <w:t>3</w:t>
      </w:r>
      <w:r w:rsidRPr="00CF055C">
        <w:rPr>
          <w:rFonts w:ascii="Bell MT" w:hAnsi="Bell MT"/>
          <w:b/>
        </w:rPr>
        <w:t>: Overview of techniques</w:t>
      </w:r>
    </w:p>
    <w:p w14:paraId="60534ED7" w14:textId="2138CB3C" w:rsidR="002064BB" w:rsidRPr="002064BB" w:rsidRDefault="002064BB" w:rsidP="002064BB">
      <w:pPr>
        <w:rPr>
          <w:rFonts w:ascii="Bell MT" w:hAnsi="Bell MT"/>
        </w:rPr>
      </w:pPr>
      <w:r>
        <w:rPr>
          <w:rFonts w:ascii="Bell MT" w:hAnsi="Bell MT"/>
        </w:rPr>
        <w:t xml:space="preserve">This chapter describes and </w:t>
      </w:r>
      <w:r w:rsidR="00874A33">
        <w:rPr>
          <w:rFonts w:ascii="Bell MT" w:hAnsi="Bell MT"/>
        </w:rPr>
        <w:t>compares</w:t>
      </w:r>
      <w:r>
        <w:rPr>
          <w:rFonts w:ascii="Bell MT" w:hAnsi="Bell MT"/>
        </w:rPr>
        <w:t xml:space="preserve"> </w:t>
      </w:r>
      <w:r w:rsidR="00874A33">
        <w:rPr>
          <w:rFonts w:ascii="Bell MT" w:hAnsi="Bell MT"/>
        </w:rPr>
        <w:t>various methods used to simulate destructible environments</w:t>
      </w:r>
      <w:r w:rsidR="005C5A29">
        <w:rPr>
          <w:rFonts w:ascii="Bell MT" w:hAnsi="Bell MT"/>
        </w:rPr>
        <w:t xml:space="preserve"> during development and</w:t>
      </w:r>
      <w:r w:rsidR="00874A33">
        <w:rPr>
          <w:rFonts w:ascii="Bell MT" w:hAnsi="Bell MT"/>
        </w:rPr>
        <w:t xml:space="preserve"> in real-time. One method is selected for implementation using the DirectX11 API.</w:t>
      </w:r>
    </w:p>
    <w:p w14:paraId="59AF5EA8" w14:textId="5239A7F8" w:rsidR="00CF055C" w:rsidRPr="00CF055C" w:rsidRDefault="00CF055C" w:rsidP="002064BB">
      <w:pPr>
        <w:rPr>
          <w:rFonts w:ascii="Bell MT" w:hAnsi="Bell MT"/>
          <w:b/>
        </w:rPr>
      </w:pPr>
      <w:r w:rsidRPr="00CF055C">
        <w:rPr>
          <w:rFonts w:ascii="Bell MT" w:hAnsi="Bell MT"/>
          <w:b/>
        </w:rPr>
        <w:t xml:space="preserve">Chapter </w:t>
      </w:r>
      <w:r w:rsidR="0028194C">
        <w:rPr>
          <w:rFonts w:ascii="Bell MT" w:hAnsi="Bell MT"/>
          <w:b/>
        </w:rPr>
        <w:t>4</w:t>
      </w:r>
      <w:r w:rsidRPr="00CF055C">
        <w:rPr>
          <w:rFonts w:ascii="Bell MT" w:hAnsi="Bell MT"/>
          <w:b/>
        </w:rPr>
        <w:t>:</w:t>
      </w:r>
      <w:r w:rsidR="00874A33">
        <w:rPr>
          <w:rFonts w:ascii="Bell MT" w:hAnsi="Bell MT"/>
          <w:b/>
        </w:rPr>
        <w:t xml:space="preserve"> Design and</w:t>
      </w:r>
      <w:r w:rsidRPr="00CF055C">
        <w:rPr>
          <w:rFonts w:ascii="Bell MT" w:hAnsi="Bell MT"/>
          <w:b/>
        </w:rPr>
        <w:t xml:space="preserve"> Implementation  </w:t>
      </w:r>
    </w:p>
    <w:p w14:paraId="37A30B33" w14:textId="6B576D83" w:rsidR="00F6746C" w:rsidRDefault="00874A33" w:rsidP="00C12025">
      <w:pPr>
        <w:rPr>
          <w:rFonts w:ascii="Bell MT" w:hAnsi="Bell MT"/>
        </w:rPr>
      </w:pPr>
      <w:r>
        <w:rPr>
          <w:rFonts w:ascii="Bell MT" w:hAnsi="Bell MT"/>
        </w:rPr>
        <w:t xml:space="preserve">This chapter describes the design and implementation of the method selected </w:t>
      </w:r>
      <w:r w:rsidR="007A2ECC">
        <w:rPr>
          <w:rFonts w:ascii="Bell MT" w:hAnsi="Bell MT"/>
        </w:rPr>
        <w:t>in</w:t>
      </w:r>
      <w:r>
        <w:rPr>
          <w:rFonts w:ascii="Bell MT" w:hAnsi="Bell MT"/>
        </w:rPr>
        <w:t xml:space="preserve"> previous chapte</w:t>
      </w:r>
      <w:r w:rsidR="009D482A">
        <w:rPr>
          <w:rFonts w:ascii="Bell MT" w:hAnsi="Bell MT"/>
        </w:rPr>
        <w:t>r.</w:t>
      </w:r>
    </w:p>
    <w:p w14:paraId="4DC7579D" w14:textId="5E97B52C" w:rsidR="00822B09" w:rsidRDefault="00822B09">
      <w:pPr>
        <w:pStyle w:val="Heading1"/>
        <w:rPr>
          <w:sz w:val="32"/>
        </w:rPr>
      </w:pPr>
      <w:bookmarkStart w:id="574" w:name="_Toc40412154"/>
      <w:bookmarkEnd w:id="574"/>
    </w:p>
    <w:p w14:paraId="19ADEE58" w14:textId="6D0D6439" w:rsidR="00DD7B3A" w:rsidRPr="00CF055C" w:rsidRDefault="00FA713F" w:rsidP="001F4F06">
      <w:pPr>
        <w:pStyle w:val="Heading2"/>
        <w:rPr>
          <w:sz w:val="32"/>
        </w:rPr>
      </w:pPr>
      <w:bookmarkStart w:id="575" w:name="_Toc40412155"/>
      <w:r w:rsidRPr="00274BA3">
        <w:t>The importance of project planning</w:t>
      </w:r>
      <w:bookmarkEnd w:id="575"/>
    </w:p>
    <w:p w14:paraId="38BB65DF" w14:textId="372A0A37" w:rsidR="005F7D92" w:rsidRDefault="00EC4F68" w:rsidP="00EC7AC7">
      <w:pPr>
        <w:ind w:firstLine="720"/>
        <w:rPr>
          <w:rFonts w:ascii="Bell MT" w:hAnsi="Bell MT"/>
          <w:sz w:val="24"/>
          <w:szCs w:val="24"/>
        </w:rPr>
      </w:pPr>
      <w:r w:rsidRPr="00040EB1">
        <w:rPr>
          <w:rFonts w:ascii="Bell MT" w:hAnsi="Bell MT"/>
          <w:sz w:val="24"/>
          <w:szCs w:val="24"/>
        </w:rPr>
        <w:t>The moment after a new project has come up and been approved, it is tempting to hurry and start carrying out the work immediately as there are</w:t>
      </w:r>
      <w:r w:rsidR="00EC7AC7">
        <w:rPr>
          <w:rFonts w:ascii="Bell MT" w:hAnsi="Bell MT"/>
          <w:sz w:val="24"/>
          <w:szCs w:val="24"/>
        </w:rPr>
        <w:t xml:space="preserve"> </w:t>
      </w:r>
      <w:r w:rsidR="00EC7AC7" w:rsidRPr="00EC7AC7">
        <w:rPr>
          <w:rFonts w:ascii="Bell MT" w:hAnsi="Bell MT"/>
          <w:sz w:val="24"/>
          <w:szCs w:val="24"/>
        </w:rPr>
        <w:t>people to talk to</w:t>
      </w:r>
      <w:r w:rsidR="00EC7AC7">
        <w:rPr>
          <w:rFonts w:ascii="Bell MT" w:hAnsi="Bell MT"/>
          <w:sz w:val="24"/>
          <w:szCs w:val="24"/>
        </w:rPr>
        <w:t>,</w:t>
      </w:r>
      <w:r w:rsidRPr="00040EB1">
        <w:rPr>
          <w:rFonts w:ascii="Bell MT" w:hAnsi="Bell MT"/>
          <w:sz w:val="24"/>
          <w:szCs w:val="24"/>
        </w:rPr>
        <w:t xml:space="preserve"> things to </w:t>
      </w:r>
      <w:r w:rsidR="00CB7859" w:rsidRPr="00040EB1">
        <w:rPr>
          <w:rFonts w:ascii="Bell MT" w:hAnsi="Bell MT"/>
          <w:sz w:val="24"/>
          <w:szCs w:val="24"/>
        </w:rPr>
        <w:t>purchase</w:t>
      </w:r>
      <w:r w:rsidR="00BA01D5" w:rsidRPr="00040EB1">
        <w:rPr>
          <w:rFonts w:ascii="Bell MT" w:hAnsi="Bell MT"/>
          <w:sz w:val="24"/>
          <w:szCs w:val="24"/>
        </w:rPr>
        <w:t xml:space="preserve"> </w:t>
      </w:r>
      <w:r w:rsidRPr="00040EB1">
        <w:rPr>
          <w:rFonts w:ascii="Bell MT" w:hAnsi="Bell MT"/>
          <w:sz w:val="24"/>
          <w:szCs w:val="24"/>
        </w:rPr>
        <w:t>and a long list</w:t>
      </w:r>
      <w:r w:rsidR="00D67E23" w:rsidRPr="00040EB1">
        <w:rPr>
          <w:rFonts w:ascii="Bell MT" w:hAnsi="Bell MT"/>
          <w:sz w:val="24"/>
          <w:szCs w:val="24"/>
        </w:rPr>
        <w:t xml:space="preserve"> of tasks</w:t>
      </w:r>
      <w:r w:rsidRPr="00040EB1">
        <w:rPr>
          <w:rFonts w:ascii="Bell MT" w:hAnsi="Bell MT"/>
          <w:sz w:val="24"/>
          <w:szCs w:val="24"/>
        </w:rPr>
        <w:t xml:space="preserve"> to write.</w:t>
      </w:r>
      <w:r w:rsidR="00BA01D5" w:rsidRPr="00040EB1">
        <w:rPr>
          <w:rFonts w:ascii="Bell MT" w:hAnsi="Bell MT"/>
          <w:sz w:val="24"/>
          <w:szCs w:val="24"/>
        </w:rPr>
        <w:t xml:space="preserve"> That is the wrong approach to take even how tempting it</w:t>
      </w:r>
      <w:r w:rsidR="00E84FAB" w:rsidRPr="00040EB1">
        <w:rPr>
          <w:rFonts w:ascii="Bell MT" w:hAnsi="Bell MT"/>
          <w:sz w:val="24"/>
          <w:szCs w:val="24"/>
        </w:rPr>
        <w:t xml:space="preserve"> first</w:t>
      </w:r>
      <w:r w:rsidR="00BA01D5" w:rsidRPr="00040EB1">
        <w:rPr>
          <w:rFonts w:ascii="Bell MT" w:hAnsi="Bell MT"/>
          <w:sz w:val="24"/>
          <w:szCs w:val="24"/>
        </w:rPr>
        <w:t xml:space="preserve"> </w:t>
      </w:r>
      <w:r w:rsidR="00171FA1">
        <w:rPr>
          <w:rFonts w:ascii="Bell MT" w:hAnsi="Bell MT"/>
          <w:sz w:val="24"/>
          <w:szCs w:val="24"/>
        </w:rPr>
        <w:t>seems to be</w:t>
      </w:r>
      <w:r w:rsidR="00037CDE">
        <w:rPr>
          <w:rFonts w:ascii="Bell MT" w:hAnsi="Bell MT"/>
          <w:sz w:val="24"/>
          <w:szCs w:val="24"/>
        </w:rPr>
        <w:t xml:space="preserve"> </w:t>
      </w:r>
      <w:r w:rsidR="00DD1B9D" w:rsidRPr="00DD1B9D">
        <w:rPr>
          <w:rFonts w:ascii="Bell MT" w:hAnsi="Bell MT"/>
          <w:color w:val="FF0000"/>
          <w:sz w:val="24"/>
          <w:szCs w:val="24"/>
        </w:rPr>
        <w:t>[11</w:t>
      </w:r>
      <w:r w:rsidR="00A6312B" w:rsidRPr="00DD1B9D">
        <w:rPr>
          <w:rFonts w:ascii="Bell MT" w:hAnsi="Bell MT"/>
          <w:color w:val="FF0000"/>
          <w:sz w:val="24"/>
          <w:szCs w:val="24"/>
        </w:rPr>
        <w:t>]</w:t>
      </w:r>
      <w:r w:rsidR="00A6312B">
        <w:rPr>
          <w:rFonts w:ascii="Bell MT" w:hAnsi="Bell MT"/>
          <w:sz w:val="24"/>
          <w:szCs w:val="24"/>
        </w:rPr>
        <w:t>.</w:t>
      </w:r>
      <w:r w:rsidR="00BA01D5" w:rsidRPr="00DD1B9D">
        <w:rPr>
          <w:rFonts w:ascii="Bell MT" w:hAnsi="Bell MT"/>
          <w:sz w:val="24"/>
          <w:szCs w:val="24"/>
        </w:rPr>
        <w:t xml:space="preserve"> </w:t>
      </w:r>
      <w:r w:rsidR="00E84FAB" w:rsidRPr="00040EB1">
        <w:rPr>
          <w:rFonts w:ascii="Bell MT" w:hAnsi="Bell MT"/>
          <w:sz w:val="24"/>
          <w:szCs w:val="24"/>
        </w:rPr>
        <w:t>Before diving into the doing of the project, it is</w:t>
      </w:r>
      <w:r w:rsidR="00171FA1">
        <w:rPr>
          <w:rFonts w:ascii="Bell MT" w:hAnsi="Bell MT"/>
          <w:sz w:val="24"/>
          <w:szCs w:val="24"/>
        </w:rPr>
        <w:t xml:space="preserve"> a</w:t>
      </w:r>
      <w:r w:rsidR="00E84FAB" w:rsidRPr="00040EB1">
        <w:rPr>
          <w:rFonts w:ascii="Bell MT" w:hAnsi="Bell MT"/>
          <w:sz w:val="24"/>
          <w:szCs w:val="24"/>
        </w:rPr>
        <w:t xml:space="preserve"> </w:t>
      </w:r>
      <w:r w:rsidR="00EC7AC7">
        <w:rPr>
          <w:rFonts w:ascii="Bell MT" w:hAnsi="Bell MT"/>
          <w:sz w:val="24"/>
          <w:szCs w:val="24"/>
        </w:rPr>
        <w:t>smart</w:t>
      </w:r>
      <w:r w:rsidR="00171FA1">
        <w:rPr>
          <w:rFonts w:ascii="Bell MT" w:hAnsi="Bell MT"/>
          <w:sz w:val="24"/>
          <w:szCs w:val="24"/>
        </w:rPr>
        <w:t xml:space="preserve"> move</w:t>
      </w:r>
      <w:r w:rsidR="00E84FAB" w:rsidRPr="00040EB1">
        <w:rPr>
          <w:rFonts w:ascii="Bell MT" w:hAnsi="Bell MT"/>
          <w:sz w:val="24"/>
          <w:szCs w:val="24"/>
        </w:rPr>
        <w:t xml:space="preserve"> to take a step back </w:t>
      </w:r>
      <w:r w:rsidR="00EC7AC7">
        <w:rPr>
          <w:rFonts w:ascii="Bell MT" w:hAnsi="Bell MT"/>
          <w:sz w:val="24"/>
          <w:szCs w:val="24"/>
        </w:rPr>
        <w:t>to have a better view of the bigger picture</w:t>
      </w:r>
      <w:r w:rsidR="00171FA1">
        <w:rPr>
          <w:rFonts w:ascii="Bell MT" w:hAnsi="Bell MT"/>
          <w:sz w:val="24"/>
          <w:szCs w:val="24"/>
        </w:rPr>
        <w:t xml:space="preserve"> of everything that needs to be </w:t>
      </w:r>
      <w:r w:rsidR="001646A7">
        <w:rPr>
          <w:rFonts w:ascii="Bell MT" w:hAnsi="Bell MT"/>
          <w:sz w:val="24"/>
          <w:szCs w:val="24"/>
        </w:rPr>
        <w:t xml:space="preserve">produced </w:t>
      </w:r>
      <w:r w:rsidR="00171FA1">
        <w:rPr>
          <w:rFonts w:ascii="Bell MT" w:hAnsi="Bell MT"/>
          <w:sz w:val="24"/>
          <w:szCs w:val="24"/>
        </w:rPr>
        <w:t xml:space="preserve">and the way </w:t>
      </w:r>
      <w:r w:rsidR="00BA6CB3">
        <w:rPr>
          <w:rFonts w:ascii="Bell MT" w:hAnsi="Bell MT"/>
          <w:sz w:val="24"/>
          <w:szCs w:val="24"/>
        </w:rPr>
        <w:t xml:space="preserve">that they are going to be </w:t>
      </w:r>
      <w:r w:rsidR="001646A7">
        <w:rPr>
          <w:rFonts w:ascii="Bell MT" w:hAnsi="Bell MT"/>
          <w:sz w:val="24"/>
          <w:szCs w:val="24"/>
        </w:rPr>
        <w:t>developed</w:t>
      </w:r>
      <w:r w:rsidR="00BA6CB3">
        <w:rPr>
          <w:rFonts w:ascii="Bell MT" w:hAnsi="Bell MT"/>
          <w:sz w:val="24"/>
          <w:szCs w:val="24"/>
        </w:rPr>
        <w:t>.</w:t>
      </w:r>
      <w:r w:rsidR="00171FA1">
        <w:rPr>
          <w:rFonts w:ascii="Bell MT" w:hAnsi="Bell MT"/>
          <w:sz w:val="24"/>
          <w:szCs w:val="24"/>
        </w:rPr>
        <w:t xml:space="preserve"> </w:t>
      </w:r>
      <w:r w:rsidR="001646A7">
        <w:rPr>
          <w:rFonts w:ascii="Bell MT" w:hAnsi="Bell MT"/>
          <w:sz w:val="24"/>
          <w:szCs w:val="24"/>
        </w:rPr>
        <w:t xml:space="preserve">For this to happen, a </w:t>
      </w:r>
      <w:r w:rsidR="00E84FAB" w:rsidRPr="00040EB1">
        <w:rPr>
          <w:rFonts w:ascii="Bell MT" w:hAnsi="Bell MT"/>
          <w:sz w:val="24"/>
          <w:szCs w:val="24"/>
        </w:rPr>
        <w:t>plan</w:t>
      </w:r>
      <w:r w:rsidR="001646A7">
        <w:rPr>
          <w:rFonts w:ascii="Bell MT" w:hAnsi="Bell MT"/>
          <w:sz w:val="24"/>
          <w:szCs w:val="24"/>
        </w:rPr>
        <w:t xml:space="preserve"> of</w:t>
      </w:r>
      <w:r w:rsidR="00E84FAB" w:rsidRPr="00040EB1">
        <w:rPr>
          <w:rFonts w:ascii="Bell MT" w:hAnsi="Bell MT"/>
          <w:sz w:val="24"/>
          <w:szCs w:val="24"/>
        </w:rPr>
        <w:t xml:space="preserve"> the </w:t>
      </w:r>
      <w:r w:rsidR="008F7C41">
        <w:rPr>
          <w:rFonts w:ascii="Bell MT" w:hAnsi="Bell MT"/>
          <w:sz w:val="24"/>
          <w:szCs w:val="24"/>
        </w:rPr>
        <w:t xml:space="preserve">of the upcoming </w:t>
      </w:r>
      <w:r w:rsidR="00E84FAB" w:rsidRPr="00040EB1">
        <w:rPr>
          <w:rFonts w:ascii="Bell MT" w:hAnsi="Bell MT"/>
          <w:sz w:val="24"/>
          <w:szCs w:val="24"/>
        </w:rPr>
        <w:t>work</w:t>
      </w:r>
      <w:r w:rsidR="00C158F2">
        <w:rPr>
          <w:rFonts w:ascii="Bell MT" w:hAnsi="Bell MT"/>
          <w:sz w:val="24"/>
          <w:szCs w:val="24"/>
        </w:rPr>
        <w:t xml:space="preserve"> is</w:t>
      </w:r>
      <w:r w:rsidR="001646A7">
        <w:rPr>
          <w:rFonts w:ascii="Bell MT" w:hAnsi="Bell MT"/>
          <w:sz w:val="24"/>
          <w:szCs w:val="24"/>
        </w:rPr>
        <w:t xml:space="preserve"> necessary</w:t>
      </w:r>
      <w:r w:rsidR="00E84FAB" w:rsidRPr="00040EB1">
        <w:rPr>
          <w:rFonts w:ascii="Bell MT" w:hAnsi="Bell MT"/>
          <w:sz w:val="24"/>
          <w:szCs w:val="24"/>
        </w:rPr>
        <w:t>.</w:t>
      </w:r>
      <w:r w:rsidR="00EC7AC7">
        <w:rPr>
          <w:rFonts w:ascii="Bell MT" w:hAnsi="Bell MT"/>
          <w:sz w:val="24"/>
          <w:szCs w:val="24"/>
        </w:rPr>
        <w:t xml:space="preserve"> This will surely slow down</w:t>
      </w:r>
      <w:r w:rsidR="00171FA1">
        <w:rPr>
          <w:rFonts w:ascii="Bell MT" w:hAnsi="Bell MT"/>
          <w:sz w:val="24"/>
          <w:szCs w:val="24"/>
        </w:rPr>
        <w:t xml:space="preserve"> the</w:t>
      </w:r>
      <w:r w:rsidR="001646A7">
        <w:rPr>
          <w:rFonts w:ascii="Bell MT" w:hAnsi="Bell MT"/>
          <w:sz w:val="24"/>
          <w:szCs w:val="24"/>
        </w:rPr>
        <w:t xml:space="preserve"> start of the</w:t>
      </w:r>
      <w:r w:rsidR="00171FA1">
        <w:rPr>
          <w:rFonts w:ascii="Bell MT" w:hAnsi="Bell MT"/>
          <w:sz w:val="24"/>
          <w:szCs w:val="24"/>
        </w:rPr>
        <w:t xml:space="preserve"> actual implementation of the project, it will however</w:t>
      </w:r>
      <w:r w:rsidR="008F7C41">
        <w:rPr>
          <w:rFonts w:ascii="Bell MT" w:hAnsi="Bell MT"/>
          <w:sz w:val="24"/>
          <w:szCs w:val="24"/>
        </w:rPr>
        <w:t xml:space="preserve"> save a significant amount of time in the long run due to </w:t>
      </w:r>
      <w:r w:rsidR="005F7D92">
        <w:rPr>
          <w:rFonts w:ascii="Bell MT" w:hAnsi="Bell MT"/>
          <w:sz w:val="24"/>
          <w:szCs w:val="24"/>
        </w:rPr>
        <w:t xml:space="preserve">how convenient it will be to keep track of the project’s progress but also have a clear image of future tasks. </w:t>
      </w:r>
    </w:p>
    <w:p w14:paraId="48E7C9B5" w14:textId="406FB6FC" w:rsidR="001D523B" w:rsidRDefault="00171FA1" w:rsidP="00551388">
      <w:pPr>
        <w:ind w:firstLine="720"/>
        <w:rPr>
          <w:rFonts w:ascii="Bell MT" w:hAnsi="Bell MT"/>
          <w:sz w:val="24"/>
          <w:szCs w:val="24"/>
        </w:rPr>
      </w:pPr>
      <w:r>
        <w:rPr>
          <w:rFonts w:ascii="Bell MT" w:hAnsi="Bell MT"/>
          <w:sz w:val="24"/>
          <w:szCs w:val="24"/>
        </w:rPr>
        <w:t xml:space="preserve"> </w:t>
      </w:r>
      <w:r w:rsidR="00EC7AC7">
        <w:rPr>
          <w:rFonts w:ascii="Bell MT" w:hAnsi="Bell MT"/>
          <w:sz w:val="24"/>
          <w:szCs w:val="24"/>
        </w:rPr>
        <w:t xml:space="preserve">  </w:t>
      </w:r>
      <w:r w:rsidR="00B274A3">
        <w:rPr>
          <w:rFonts w:ascii="Bell MT" w:hAnsi="Bell MT"/>
          <w:sz w:val="24"/>
          <w:szCs w:val="24"/>
        </w:rPr>
        <w:t>A project plan streamlines the operation and prevents many probable incidences of misunderstanding and confusion for whoever is involved</w:t>
      </w:r>
      <w:r w:rsidR="00AC5EA6">
        <w:rPr>
          <w:rFonts w:ascii="Bell MT" w:hAnsi="Bell MT"/>
          <w:sz w:val="24"/>
          <w:szCs w:val="24"/>
        </w:rPr>
        <w:t xml:space="preserve"> </w:t>
      </w:r>
      <w:r w:rsidR="00AC5EA6" w:rsidRPr="00AC5EA6">
        <w:rPr>
          <w:rFonts w:ascii="Bell MT" w:hAnsi="Bell MT"/>
          <w:color w:val="FF0000"/>
          <w:sz w:val="24"/>
          <w:szCs w:val="24"/>
        </w:rPr>
        <w:t>[12]</w:t>
      </w:r>
      <w:r w:rsidR="00B274A3">
        <w:rPr>
          <w:rFonts w:ascii="Bell MT" w:hAnsi="Bell MT"/>
          <w:sz w:val="24"/>
          <w:szCs w:val="24"/>
        </w:rPr>
        <w:t>. For instance, a</w:t>
      </w:r>
      <w:r w:rsidR="00214B29">
        <w:rPr>
          <w:rFonts w:ascii="Bell MT" w:hAnsi="Bell MT"/>
          <w:sz w:val="24"/>
          <w:szCs w:val="24"/>
        </w:rPr>
        <w:t>n</w:t>
      </w:r>
      <w:r w:rsidR="00A76096">
        <w:rPr>
          <w:rFonts w:ascii="Bell MT" w:hAnsi="Bell MT"/>
          <w:sz w:val="24"/>
          <w:szCs w:val="24"/>
        </w:rPr>
        <w:t xml:space="preserve"> </w:t>
      </w:r>
      <w:r w:rsidR="00214B29">
        <w:rPr>
          <w:rFonts w:ascii="Bell MT" w:hAnsi="Bell MT"/>
          <w:sz w:val="24"/>
          <w:szCs w:val="24"/>
        </w:rPr>
        <w:t>experienced</w:t>
      </w:r>
      <w:r w:rsidR="00A76096">
        <w:rPr>
          <w:rFonts w:ascii="Bell MT" w:hAnsi="Bell MT"/>
          <w:sz w:val="24"/>
          <w:szCs w:val="24"/>
        </w:rPr>
        <w:t xml:space="preserve"> </w:t>
      </w:r>
      <w:r w:rsidR="00B274A3">
        <w:rPr>
          <w:rFonts w:ascii="Bell MT" w:hAnsi="Bell MT"/>
          <w:sz w:val="24"/>
          <w:szCs w:val="24"/>
        </w:rPr>
        <w:t xml:space="preserve">project manager </w:t>
      </w:r>
      <w:r w:rsidR="00214B29">
        <w:rPr>
          <w:rFonts w:ascii="Bell MT" w:hAnsi="Bell MT"/>
          <w:sz w:val="24"/>
          <w:szCs w:val="24"/>
        </w:rPr>
        <w:t xml:space="preserve">will think ahead and assign the right tasks to the right people for the right dates. </w:t>
      </w:r>
      <w:r w:rsidR="00F141F2">
        <w:rPr>
          <w:rFonts w:ascii="Bell MT" w:hAnsi="Bell MT"/>
          <w:sz w:val="24"/>
          <w:szCs w:val="24"/>
        </w:rPr>
        <w:t>As a result,</w:t>
      </w:r>
      <w:r w:rsidR="00214B29">
        <w:rPr>
          <w:rFonts w:ascii="Bell MT" w:hAnsi="Bell MT"/>
          <w:sz w:val="24"/>
          <w:szCs w:val="24"/>
        </w:rPr>
        <w:t xml:space="preserve"> not</w:t>
      </w:r>
      <w:r w:rsidR="00F141F2">
        <w:rPr>
          <w:rFonts w:ascii="Bell MT" w:hAnsi="Bell MT"/>
          <w:sz w:val="24"/>
          <w:szCs w:val="24"/>
        </w:rPr>
        <w:t xml:space="preserve"> having to</w:t>
      </w:r>
      <w:r w:rsidR="00214B29">
        <w:rPr>
          <w:rFonts w:ascii="Bell MT" w:hAnsi="Bell MT"/>
          <w:sz w:val="24"/>
          <w:szCs w:val="24"/>
        </w:rPr>
        <w:t xml:space="preserve"> worry if the workers are available for those dates as the PM already </w:t>
      </w:r>
      <w:r w:rsidR="00F141F2">
        <w:rPr>
          <w:rFonts w:ascii="Bell MT" w:hAnsi="Bell MT"/>
          <w:sz w:val="24"/>
          <w:szCs w:val="24"/>
        </w:rPr>
        <w:t>arranged</w:t>
      </w:r>
      <w:r w:rsidR="00214B29">
        <w:rPr>
          <w:rFonts w:ascii="Bell MT" w:hAnsi="Bell MT"/>
          <w:sz w:val="24"/>
          <w:szCs w:val="24"/>
        </w:rPr>
        <w:t xml:space="preserve"> for them to be.</w:t>
      </w:r>
      <w:r w:rsidR="000D214A">
        <w:rPr>
          <w:rFonts w:ascii="Bell MT" w:hAnsi="Bell MT"/>
          <w:sz w:val="24"/>
          <w:szCs w:val="24"/>
        </w:rPr>
        <w:t xml:space="preserve"> </w:t>
      </w:r>
      <w:r w:rsidR="00F141F2">
        <w:rPr>
          <w:rFonts w:ascii="Bell MT" w:hAnsi="Bell MT"/>
          <w:sz w:val="24"/>
          <w:szCs w:val="24"/>
        </w:rPr>
        <w:t xml:space="preserve">Another example is that the project manager will have already planned the financial </w:t>
      </w:r>
      <w:r w:rsidR="00B17E74">
        <w:rPr>
          <w:rFonts w:ascii="Bell MT" w:hAnsi="Bell MT"/>
          <w:sz w:val="24"/>
          <w:szCs w:val="24"/>
        </w:rPr>
        <w:t>paperwork</w:t>
      </w:r>
      <w:r w:rsidR="00F141F2">
        <w:rPr>
          <w:rFonts w:ascii="Bell MT" w:hAnsi="Bell MT"/>
          <w:sz w:val="24"/>
          <w:szCs w:val="24"/>
        </w:rPr>
        <w:t xml:space="preserve"> thus not having to worry about paying </w:t>
      </w:r>
      <w:r w:rsidR="00D92DA7">
        <w:rPr>
          <w:rFonts w:ascii="Bell MT" w:hAnsi="Bell MT"/>
          <w:sz w:val="24"/>
          <w:szCs w:val="24"/>
        </w:rPr>
        <w:t xml:space="preserve">the invoices after the job has concluded. </w:t>
      </w:r>
      <w:r w:rsidR="00FE339A">
        <w:rPr>
          <w:rFonts w:ascii="Bell MT" w:hAnsi="Bell MT"/>
          <w:sz w:val="24"/>
          <w:szCs w:val="24"/>
        </w:rPr>
        <w:t>Project p</w:t>
      </w:r>
      <w:r w:rsidR="00BF0D49">
        <w:rPr>
          <w:rFonts w:ascii="Bell MT" w:hAnsi="Bell MT"/>
          <w:sz w:val="24"/>
          <w:szCs w:val="24"/>
        </w:rPr>
        <w:t xml:space="preserve">lanning consists of </w:t>
      </w:r>
      <w:r w:rsidR="00FE339A">
        <w:rPr>
          <w:rFonts w:ascii="Bell MT" w:hAnsi="Bell MT"/>
          <w:sz w:val="24"/>
          <w:szCs w:val="24"/>
        </w:rPr>
        <w:t>defining</w:t>
      </w:r>
      <w:r w:rsidR="00FE339A" w:rsidRPr="00FE339A">
        <w:rPr>
          <w:rFonts w:ascii="Bell MT" w:hAnsi="Bell MT"/>
          <w:sz w:val="24"/>
          <w:szCs w:val="24"/>
        </w:rPr>
        <w:t xml:space="preserve"> </w:t>
      </w:r>
      <w:r w:rsidR="00CB20AE">
        <w:rPr>
          <w:rFonts w:ascii="Bell MT" w:hAnsi="Bell MT"/>
          <w:sz w:val="24"/>
          <w:szCs w:val="24"/>
        </w:rPr>
        <w:t xml:space="preserve">the </w:t>
      </w:r>
      <w:r w:rsidR="007669AF">
        <w:rPr>
          <w:rFonts w:ascii="Bell MT" w:hAnsi="Bell MT"/>
          <w:sz w:val="24"/>
          <w:szCs w:val="24"/>
        </w:rPr>
        <w:t>processes</w:t>
      </w:r>
      <w:r w:rsidR="00FE339A">
        <w:rPr>
          <w:rFonts w:ascii="Bell MT" w:hAnsi="Bell MT"/>
          <w:sz w:val="24"/>
          <w:szCs w:val="24"/>
        </w:rPr>
        <w:t xml:space="preserve"> that are</w:t>
      </w:r>
      <w:r w:rsidR="00CB20AE">
        <w:rPr>
          <w:rFonts w:ascii="Bell MT" w:hAnsi="Bell MT"/>
          <w:sz w:val="24"/>
          <w:szCs w:val="24"/>
        </w:rPr>
        <w:t xml:space="preserve"> </w:t>
      </w:r>
      <w:r w:rsidR="00FE339A">
        <w:rPr>
          <w:rFonts w:ascii="Bell MT" w:hAnsi="Bell MT"/>
          <w:sz w:val="24"/>
          <w:szCs w:val="24"/>
        </w:rPr>
        <w:t>crucial</w:t>
      </w:r>
      <w:r w:rsidR="00CB20AE">
        <w:rPr>
          <w:rFonts w:ascii="Bell MT" w:hAnsi="Bell MT"/>
          <w:sz w:val="24"/>
          <w:szCs w:val="24"/>
        </w:rPr>
        <w:t xml:space="preserve"> for </w:t>
      </w:r>
      <w:r w:rsidR="00FE339A">
        <w:rPr>
          <w:rFonts w:ascii="Bell MT" w:hAnsi="Bell MT"/>
          <w:sz w:val="24"/>
          <w:szCs w:val="24"/>
        </w:rPr>
        <w:t>determining</w:t>
      </w:r>
      <w:r w:rsidR="00CB20AE">
        <w:rPr>
          <w:rFonts w:ascii="Bell MT" w:hAnsi="Bell MT"/>
          <w:sz w:val="24"/>
          <w:szCs w:val="24"/>
        </w:rPr>
        <w:t xml:space="preserve"> the</w:t>
      </w:r>
      <w:r w:rsidR="00FE339A">
        <w:rPr>
          <w:rFonts w:ascii="Bell MT" w:hAnsi="Bell MT"/>
          <w:sz w:val="24"/>
          <w:szCs w:val="24"/>
        </w:rPr>
        <w:t xml:space="preserve"> project’s objectives and</w:t>
      </w:r>
      <w:r w:rsidR="00CB20AE">
        <w:rPr>
          <w:rFonts w:ascii="Bell MT" w:hAnsi="Bell MT"/>
          <w:sz w:val="24"/>
          <w:szCs w:val="24"/>
        </w:rPr>
        <w:t xml:space="preserve"> facilitating the structure to </w:t>
      </w:r>
      <w:r w:rsidR="00FE339A">
        <w:rPr>
          <w:rFonts w:ascii="Bell MT" w:hAnsi="Bell MT"/>
          <w:sz w:val="24"/>
          <w:szCs w:val="24"/>
        </w:rPr>
        <w:t>enable these processes to come to fruition</w:t>
      </w:r>
      <w:r w:rsidR="00037CDE">
        <w:rPr>
          <w:rFonts w:ascii="Bell MT" w:hAnsi="Bell MT"/>
          <w:sz w:val="24"/>
          <w:szCs w:val="24"/>
        </w:rPr>
        <w:t xml:space="preserve"> </w:t>
      </w:r>
      <w:r w:rsidR="00037CDE" w:rsidRPr="00037CDE">
        <w:rPr>
          <w:rFonts w:ascii="Bell MT" w:hAnsi="Bell MT"/>
          <w:color w:val="FF0000"/>
          <w:sz w:val="24"/>
          <w:szCs w:val="24"/>
        </w:rPr>
        <w:t>[13]</w:t>
      </w:r>
      <w:r w:rsidR="00CB20AE">
        <w:rPr>
          <w:rFonts w:ascii="Bell MT" w:hAnsi="Bell MT"/>
          <w:sz w:val="24"/>
          <w:szCs w:val="24"/>
        </w:rPr>
        <w:t>.</w:t>
      </w:r>
      <w:r w:rsidR="00FE339A">
        <w:rPr>
          <w:rFonts w:ascii="Bell MT" w:hAnsi="Bell MT"/>
          <w:sz w:val="24"/>
          <w:szCs w:val="24"/>
        </w:rPr>
        <w:t xml:space="preserve"> The structure</w:t>
      </w:r>
      <w:r w:rsidR="003B6D64">
        <w:rPr>
          <w:rFonts w:ascii="Bell MT" w:hAnsi="Bell MT"/>
          <w:sz w:val="24"/>
          <w:szCs w:val="24"/>
        </w:rPr>
        <w:t xml:space="preserve"> represents the various procedures required for a successful project such as budgeting estimation, human resources, quality measures, </w:t>
      </w:r>
      <w:r w:rsidR="0046412E">
        <w:rPr>
          <w:rFonts w:ascii="Bell MT" w:hAnsi="Bell MT"/>
          <w:sz w:val="24"/>
          <w:szCs w:val="24"/>
        </w:rPr>
        <w:t xml:space="preserve">deliverables etc. </w:t>
      </w:r>
      <w:r w:rsidR="0046412E" w:rsidRPr="00040EB1">
        <w:rPr>
          <w:rFonts w:ascii="Bell MT" w:hAnsi="Bell MT"/>
          <w:sz w:val="24"/>
          <w:szCs w:val="24"/>
        </w:rPr>
        <w:t>The outcome of that process is a project plan. A set of documents that explains what is going to be done and how.</w:t>
      </w:r>
    </w:p>
    <w:p w14:paraId="1840D2B3" w14:textId="77777777" w:rsidR="00784FE7" w:rsidRDefault="00784FE7" w:rsidP="00784FE7">
      <w:pPr>
        <w:ind w:firstLine="720"/>
        <w:rPr>
          <w:rFonts w:ascii="Bell MT" w:hAnsi="Bell MT"/>
          <w:sz w:val="24"/>
          <w:szCs w:val="24"/>
        </w:rPr>
      </w:pPr>
      <w:r>
        <w:rPr>
          <w:rFonts w:ascii="Bell MT" w:hAnsi="Bell MT"/>
          <w:sz w:val="24"/>
          <w:szCs w:val="24"/>
        </w:rPr>
        <w:t>Project Management Body of Knowledge guide (PMBOK) 2008 edition provides a definition of project management as “application of knowledge, skills, tools and techniques to project activities to meet project requirements. Project management is accomplished through the application and integration of the 42 logically grouped project management processes of initiating, planning, executing, monitoring and controlling, and closing” (</w:t>
      </w:r>
      <w:r w:rsidRPr="00677805">
        <w:rPr>
          <w:rFonts w:ascii="Bell MT" w:hAnsi="Bell MT"/>
          <w:i/>
          <w:sz w:val="24"/>
          <w:szCs w:val="24"/>
        </w:rPr>
        <w:t>PMBOK guide, Project Management Institute, 2008, p.6</w:t>
      </w:r>
      <w:r>
        <w:rPr>
          <w:rFonts w:ascii="Bell MT" w:hAnsi="Bell MT"/>
          <w:sz w:val="24"/>
          <w:szCs w:val="24"/>
        </w:rPr>
        <w:t>). What the PMBOK guide fails to mention is that there are other activities that are involved in project management such as handling political matters, ensuring that team members communicate with each other effectively and perform at the required level. (</w:t>
      </w:r>
      <w:r w:rsidRPr="00677805">
        <w:rPr>
          <w:i/>
        </w:rPr>
        <w:t>James P. LEWIS, 2011</w:t>
      </w:r>
      <w:r>
        <w:rPr>
          <w:rFonts w:ascii="Bell MT" w:hAnsi="Bell MT"/>
          <w:sz w:val="24"/>
          <w:szCs w:val="24"/>
        </w:rPr>
        <w:t xml:space="preserve">) </w:t>
      </w:r>
      <w:r w:rsidRPr="00AC5EA6">
        <w:rPr>
          <w:rFonts w:ascii="Bell MT" w:hAnsi="Bell MT"/>
          <w:color w:val="FF0000"/>
          <w:sz w:val="24"/>
          <w:szCs w:val="24"/>
        </w:rPr>
        <w:t>[11]</w:t>
      </w:r>
      <w:r>
        <w:rPr>
          <w:rFonts w:ascii="Bell MT" w:hAnsi="Bell MT"/>
          <w:sz w:val="24"/>
          <w:szCs w:val="24"/>
        </w:rPr>
        <w:t xml:space="preserve">. </w:t>
      </w:r>
    </w:p>
    <w:p w14:paraId="09DFD60D" w14:textId="77777777" w:rsidR="00784FE7" w:rsidRDefault="00784FE7" w:rsidP="00784FE7">
      <w:pPr>
        <w:ind w:firstLine="720"/>
        <w:rPr>
          <w:rFonts w:ascii="Bell MT" w:hAnsi="Bell MT"/>
          <w:sz w:val="24"/>
          <w:szCs w:val="24"/>
        </w:rPr>
      </w:pPr>
      <w:r>
        <w:rPr>
          <w:rFonts w:ascii="Bell MT" w:hAnsi="Bell MT"/>
          <w:sz w:val="24"/>
          <w:szCs w:val="24"/>
        </w:rPr>
        <w:t xml:space="preserve">Project planning is often confused with project schedule. That is a list of tasks and dates that specify what needs to be done and when. This tool will certainly come in use but is only a piece of the toolbox. </w:t>
      </w:r>
    </w:p>
    <w:p w14:paraId="6E1A3278" w14:textId="6A016743" w:rsidR="00AC04D7" w:rsidRDefault="00AC04D7" w:rsidP="009C7DAA"/>
    <w:p w14:paraId="52E35506" w14:textId="77777777" w:rsidR="009C7DAA" w:rsidRDefault="009C7DAA" w:rsidP="009C7DAA"/>
    <w:p w14:paraId="16EB988B" w14:textId="4A855B38" w:rsidR="00AC04D7" w:rsidRDefault="00AC04D7" w:rsidP="009C7DAA"/>
    <w:p w14:paraId="79095E30" w14:textId="77777777" w:rsidR="00AC04D7" w:rsidRDefault="00AC04D7" w:rsidP="009C7DAA"/>
    <w:p w14:paraId="3B923616" w14:textId="7AA813D3" w:rsidR="002E4A2B" w:rsidRDefault="002E4A2B" w:rsidP="00CF2530">
      <w:pPr>
        <w:pStyle w:val="Heading2"/>
        <w:ind w:right="-330"/>
      </w:pPr>
      <w:bookmarkStart w:id="576" w:name="_Toc40412156"/>
      <w:r w:rsidRPr="00551388">
        <w:lastRenderedPageBreak/>
        <w:t>Selection</w:t>
      </w:r>
      <w:r w:rsidR="00430464" w:rsidRPr="00551388">
        <w:t xml:space="preserve"> </w:t>
      </w:r>
      <w:r w:rsidRPr="00551388">
        <w:t>of project planning</w:t>
      </w:r>
      <w:r w:rsidR="005F6EA2">
        <w:t xml:space="preserve"> </w:t>
      </w:r>
      <w:r w:rsidRPr="00551388">
        <w:t>methodology</w:t>
      </w:r>
      <w:bookmarkEnd w:id="576"/>
    </w:p>
    <w:p w14:paraId="37AB5B15" w14:textId="77777777" w:rsidR="00386782" w:rsidRPr="00386782" w:rsidRDefault="00386782" w:rsidP="00386782"/>
    <w:bookmarkEnd w:id="566"/>
    <w:p w14:paraId="5AE51593" w14:textId="5D4CEAAA" w:rsidR="00C14449" w:rsidRPr="00994E65" w:rsidRDefault="00C14449" w:rsidP="00994E65">
      <w:pPr>
        <w:ind w:firstLine="720"/>
        <w:rPr>
          <w:rFonts w:ascii="Bell MT" w:hAnsi="Bell MT"/>
          <w:sz w:val="24"/>
          <w:szCs w:val="24"/>
        </w:rPr>
      </w:pPr>
      <w:r>
        <w:rPr>
          <w:rFonts w:ascii="Bell MT" w:hAnsi="Bell MT"/>
          <w:sz w:val="24"/>
          <w:szCs w:val="24"/>
        </w:rPr>
        <w:t>Jason Charvat (2003) in his book Project Management Methodologies, he defines project management methodology as follows: “A methodology is a set of guidelines or principles that can</w:t>
      </w:r>
      <w:r w:rsidR="00D21012">
        <w:rPr>
          <w:rFonts w:ascii="Bell MT" w:hAnsi="Bell MT"/>
          <w:sz w:val="24"/>
          <w:szCs w:val="24"/>
        </w:rPr>
        <w:t xml:space="preserve"> be</w:t>
      </w:r>
      <w:r>
        <w:rPr>
          <w:rFonts w:ascii="Bell MT" w:hAnsi="Bell MT"/>
          <w:sz w:val="24"/>
          <w:szCs w:val="24"/>
        </w:rPr>
        <w:t xml:space="preserve"> tailored and applied to a specific situation. In a project environment, these guidelines might be a list of things to do. A methodology could also be a specific approach, templates, forms, and even checklists used over the project life cycle.” In other words, countless processes guide project managers throughout the project but also provide the steps for carrying out the tasks and running the operation smoothly. There are various project methodologies available that are currently in use but the most popular are Agile;</w:t>
      </w:r>
      <w:r w:rsidRPr="008E22C0">
        <w:rPr>
          <w:rFonts w:ascii="Bell MT" w:hAnsi="Bell MT"/>
          <w:sz w:val="24"/>
          <w:szCs w:val="24"/>
        </w:rPr>
        <w:t xml:space="preserve"> </w:t>
      </w:r>
      <w:r>
        <w:rPr>
          <w:rFonts w:ascii="Bell MT" w:hAnsi="Bell MT"/>
          <w:sz w:val="24"/>
          <w:szCs w:val="24"/>
        </w:rPr>
        <w:t>Kanban; Waterfall; Lean; Six Sigma and Project Management Body of Knowledge guide (PMBOK)</w:t>
      </w:r>
      <w:r w:rsidR="00F81FF9">
        <w:rPr>
          <w:rFonts w:ascii="Bell MT" w:hAnsi="Bell MT"/>
          <w:sz w:val="24"/>
          <w:szCs w:val="24"/>
        </w:rPr>
        <w:t xml:space="preserve"> </w:t>
      </w:r>
      <w:r w:rsidR="00AC5EA6" w:rsidRPr="00AC5EA6">
        <w:rPr>
          <w:rFonts w:ascii="Bell MT" w:hAnsi="Bell MT"/>
          <w:color w:val="FF0000"/>
          <w:sz w:val="24"/>
          <w:szCs w:val="24"/>
        </w:rPr>
        <w:t>[1</w:t>
      </w:r>
      <w:r w:rsidR="00037CDE">
        <w:rPr>
          <w:rFonts w:ascii="Bell MT" w:hAnsi="Bell MT"/>
          <w:color w:val="FF0000"/>
          <w:sz w:val="24"/>
          <w:szCs w:val="24"/>
        </w:rPr>
        <w:t>4</w:t>
      </w:r>
      <w:r w:rsidR="00AC5EA6" w:rsidRPr="00AC5EA6">
        <w:rPr>
          <w:rFonts w:ascii="Bell MT" w:hAnsi="Bell MT"/>
          <w:color w:val="FF0000"/>
          <w:sz w:val="24"/>
          <w:szCs w:val="24"/>
        </w:rPr>
        <w:t>]</w:t>
      </w:r>
      <w:r>
        <w:rPr>
          <w:rFonts w:ascii="Bell MT" w:hAnsi="Bell MT"/>
          <w:sz w:val="24"/>
          <w:szCs w:val="24"/>
        </w:rPr>
        <w:t xml:space="preserve">. </w:t>
      </w:r>
    </w:p>
    <w:p w14:paraId="21797E6C" w14:textId="701425DC" w:rsidR="00C14449" w:rsidRDefault="00C14449" w:rsidP="00C14449">
      <w:pPr>
        <w:rPr>
          <w:rFonts w:ascii="Bell MT" w:hAnsi="Bell MT"/>
          <w:sz w:val="24"/>
          <w:szCs w:val="24"/>
        </w:rPr>
      </w:pPr>
      <w:r>
        <w:rPr>
          <w:rFonts w:ascii="Bell MT" w:hAnsi="Bell MT"/>
          <w:sz w:val="24"/>
          <w:szCs w:val="24"/>
        </w:rPr>
        <w:tab/>
        <w:t>Selecting the appropriate planning methodology for the project is crucial as it determines not only the type of workflow that is going to be structured but also the flexibility and freedom needed for a healthy software development cycle</w:t>
      </w:r>
      <w:r w:rsidR="00B45814">
        <w:rPr>
          <w:rFonts w:ascii="Bell MT" w:hAnsi="Bell MT"/>
          <w:sz w:val="24"/>
          <w:szCs w:val="24"/>
        </w:rPr>
        <w:t xml:space="preserve"> (</w:t>
      </w:r>
      <w:r w:rsidR="001E1E77">
        <w:t>Charvat,</w:t>
      </w:r>
      <w:r w:rsidR="00E653DC">
        <w:t xml:space="preserve"> </w:t>
      </w:r>
      <w:r w:rsidR="001E1E77">
        <w:t>2003</w:t>
      </w:r>
      <w:r w:rsidR="00B45814">
        <w:rPr>
          <w:rFonts w:ascii="Bell MT" w:hAnsi="Bell MT"/>
          <w:sz w:val="24"/>
          <w:szCs w:val="24"/>
        </w:rPr>
        <w:t>)</w:t>
      </w:r>
      <w:r>
        <w:rPr>
          <w:rFonts w:ascii="Bell MT" w:hAnsi="Bell MT"/>
          <w:sz w:val="24"/>
          <w:szCs w:val="24"/>
        </w:rPr>
        <w:t xml:space="preserve">. </w:t>
      </w:r>
    </w:p>
    <w:p w14:paraId="2451C4ED" w14:textId="6B9B1B5A" w:rsidR="00031143" w:rsidRDefault="00C14449" w:rsidP="00F268BE">
      <w:pPr>
        <w:ind w:firstLine="720"/>
        <w:rPr>
          <w:rFonts w:ascii="Bell MT" w:hAnsi="Bell MT"/>
          <w:sz w:val="24"/>
          <w:szCs w:val="24"/>
        </w:rPr>
      </w:pPr>
      <w:r>
        <w:rPr>
          <w:rFonts w:ascii="Bell MT" w:hAnsi="Bell MT"/>
          <w:sz w:val="24"/>
          <w:szCs w:val="24"/>
        </w:rPr>
        <w:t xml:space="preserve">When selecting a methodology, it is best to first make a list of the criteria that the methodology needs to meet as this will later assist the searching process by narrowing down the options. </w:t>
      </w:r>
      <w:r w:rsidR="00B14FF8">
        <w:rPr>
          <w:rFonts w:ascii="Bell MT" w:hAnsi="Bell MT"/>
          <w:sz w:val="24"/>
          <w:szCs w:val="24"/>
        </w:rPr>
        <w:t>I</w:t>
      </w:r>
      <w:r>
        <w:rPr>
          <w:rFonts w:ascii="Bell MT" w:hAnsi="Bell MT"/>
          <w:sz w:val="24"/>
          <w:szCs w:val="24"/>
        </w:rPr>
        <w:t>t is worth considering that</w:t>
      </w:r>
      <w:r w:rsidR="00031143">
        <w:rPr>
          <w:rFonts w:ascii="Bell MT" w:hAnsi="Bell MT"/>
          <w:sz w:val="24"/>
          <w:szCs w:val="24"/>
        </w:rPr>
        <w:t>:</w:t>
      </w:r>
    </w:p>
    <w:p w14:paraId="49E7921C" w14:textId="3CF52537" w:rsidR="00031143" w:rsidRPr="007905AC" w:rsidRDefault="00031143" w:rsidP="00031143">
      <w:pPr>
        <w:pStyle w:val="ListParagraph"/>
        <w:numPr>
          <w:ilvl w:val="0"/>
          <w:numId w:val="7"/>
        </w:numPr>
        <w:rPr>
          <w:rFonts w:ascii="Bell MT" w:hAnsi="Bell MT"/>
          <w:i/>
          <w:sz w:val="24"/>
          <w:szCs w:val="24"/>
        </w:rPr>
      </w:pPr>
      <w:r>
        <w:rPr>
          <w:rFonts w:ascii="Bell MT" w:hAnsi="Bell MT"/>
          <w:sz w:val="24"/>
          <w:szCs w:val="24"/>
        </w:rPr>
        <w:t>T</w:t>
      </w:r>
      <w:r w:rsidR="00C14449" w:rsidRPr="00CF2530">
        <w:rPr>
          <w:rFonts w:ascii="Bell MT" w:hAnsi="Bell MT"/>
          <w:sz w:val="24"/>
          <w:szCs w:val="24"/>
        </w:rPr>
        <w:t xml:space="preserve">his is a solo project with research purposes and not with specific deliverables provided by a client. </w:t>
      </w:r>
    </w:p>
    <w:p w14:paraId="6263311D" w14:textId="707E14D8" w:rsidR="00031143" w:rsidRPr="007905AC" w:rsidRDefault="00031143" w:rsidP="00031143">
      <w:pPr>
        <w:pStyle w:val="ListParagraph"/>
        <w:numPr>
          <w:ilvl w:val="0"/>
          <w:numId w:val="7"/>
        </w:numPr>
        <w:rPr>
          <w:rFonts w:ascii="Bell MT" w:hAnsi="Bell MT"/>
          <w:i/>
          <w:sz w:val="24"/>
          <w:szCs w:val="24"/>
        </w:rPr>
      </w:pPr>
      <w:r>
        <w:rPr>
          <w:rFonts w:ascii="Bell MT" w:hAnsi="Bell MT"/>
          <w:sz w:val="24"/>
          <w:szCs w:val="24"/>
        </w:rPr>
        <w:t>It</w:t>
      </w:r>
      <w:r w:rsidR="00C14449" w:rsidRPr="00CF2530">
        <w:rPr>
          <w:rFonts w:ascii="Bell MT" w:hAnsi="Bell MT"/>
          <w:sz w:val="24"/>
          <w:szCs w:val="24"/>
        </w:rPr>
        <w:t xml:space="preserve"> involves the development of software. Therefore, project planning methodologies designed for software development will only be taken into account. </w:t>
      </w:r>
    </w:p>
    <w:p w14:paraId="0D133B28" w14:textId="77777777" w:rsidR="00031143" w:rsidRPr="007905AC" w:rsidRDefault="00C14449" w:rsidP="00031143">
      <w:pPr>
        <w:pStyle w:val="ListParagraph"/>
        <w:numPr>
          <w:ilvl w:val="0"/>
          <w:numId w:val="7"/>
        </w:numPr>
        <w:rPr>
          <w:rFonts w:ascii="Bell MT" w:hAnsi="Bell MT"/>
          <w:i/>
          <w:sz w:val="24"/>
          <w:szCs w:val="24"/>
        </w:rPr>
      </w:pPr>
      <w:r w:rsidRPr="00CF2530">
        <w:rPr>
          <w:rFonts w:ascii="Bell MT" w:hAnsi="Bell MT"/>
          <w:sz w:val="24"/>
          <w:szCs w:val="24"/>
        </w:rPr>
        <w:t xml:space="preserve">The selected approach will work as a framework for managing workload and scheduling tasks while controlling the procedure of development by providing documentation for monitoring progress but most importantly allowing adjustments when required. Tweaking and fine tuning are crucial for improving the prioritization of tasks and ways of approaching unsolved problems resulting to additional planning as the project moves on to later stages of development. </w:t>
      </w:r>
    </w:p>
    <w:p w14:paraId="601A5C06" w14:textId="130A19AD" w:rsidR="00201F11" w:rsidRDefault="00B14FF8" w:rsidP="00B14FF8">
      <w:pPr>
        <w:rPr>
          <w:rFonts w:ascii="Bell MT" w:hAnsi="Bell MT"/>
          <w:sz w:val="24"/>
          <w:szCs w:val="24"/>
        </w:rPr>
      </w:pPr>
      <w:r w:rsidRPr="00054487">
        <w:rPr>
          <w:rFonts w:ascii="Bell MT" w:hAnsi="Bell MT"/>
          <w:sz w:val="24"/>
          <w:szCs w:val="24"/>
        </w:rPr>
        <w:t xml:space="preserve">For these reasons, </w:t>
      </w:r>
      <w:r w:rsidRPr="00054487">
        <w:rPr>
          <w:rFonts w:ascii="Bell MT" w:hAnsi="Bell MT"/>
          <w:b/>
          <w:bCs/>
          <w:sz w:val="24"/>
          <w:szCs w:val="24"/>
        </w:rPr>
        <w:t>an Agile approach</w:t>
      </w:r>
      <w:r w:rsidRPr="00054487">
        <w:rPr>
          <w:rFonts w:ascii="Bell MT" w:hAnsi="Bell MT"/>
          <w:sz w:val="24"/>
          <w:szCs w:val="24"/>
        </w:rPr>
        <w:t xml:space="preserve"> appears to be the most suitable approach for the precise nature of this project. </w:t>
      </w:r>
      <w:r w:rsidR="00201F11" w:rsidRPr="00054487">
        <w:rPr>
          <w:rFonts w:ascii="Bell MT" w:hAnsi="Bell MT"/>
          <w:sz w:val="24"/>
          <w:szCs w:val="24"/>
        </w:rPr>
        <w:t>Secondly, the benefits of agile methodology are frequent iterations, continuous feedback and overall incremental development that encourages responding to change over following a plan (</w:t>
      </w:r>
      <w:r w:rsidR="00201F11" w:rsidRPr="00054487">
        <w:rPr>
          <w:rFonts w:ascii="Helvetica" w:hAnsi="Helvetica" w:cs="Helvetica"/>
          <w:i/>
          <w:iCs/>
          <w:color w:val="333333"/>
          <w:sz w:val="21"/>
          <w:szCs w:val="21"/>
          <w:shd w:val="clear" w:color="auto" w:fill="FFFFFF"/>
        </w:rPr>
        <w:t>Schwaber and Sutherland, 2018)</w:t>
      </w:r>
      <w:r w:rsidR="00201F11" w:rsidRPr="00054487">
        <w:rPr>
          <w:rFonts w:ascii="Bell MT" w:hAnsi="Bell MT"/>
          <w:sz w:val="24"/>
          <w:szCs w:val="24"/>
        </w:rPr>
        <w:t>.</w:t>
      </w:r>
    </w:p>
    <w:p w14:paraId="64B76A3C" w14:textId="241409DC" w:rsidR="00B14FF8" w:rsidRPr="00CF2530" w:rsidRDefault="00B14FF8" w:rsidP="00CF2530">
      <w:pPr>
        <w:rPr>
          <w:rFonts w:ascii="Bell MT" w:hAnsi="Bell MT"/>
          <w:i/>
          <w:sz w:val="24"/>
          <w:szCs w:val="24"/>
        </w:rPr>
      </w:pPr>
      <w:r w:rsidRPr="00054487">
        <w:rPr>
          <w:rFonts w:ascii="Bell MT" w:hAnsi="Bell MT"/>
          <w:sz w:val="24"/>
          <w:szCs w:val="24"/>
        </w:rPr>
        <w:t xml:space="preserve">However, although there are many Agile approaches available, not all of them fit for this specific circumstance. The application of the Agile methodology that is being adopted is </w:t>
      </w:r>
      <w:r w:rsidRPr="00054487">
        <w:rPr>
          <w:rFonts w:ascii="Bell MT" w:hAnsi="Bell MT"/>
          <w:b/>
          <w:bCs/>
          <w:sz w:val="24"/>
          <w:szCs w:val="24"/>
        </w:rPr>
        <w:t>Scrum</w:t>
      </w:r>
      <w:r w:rsidRPr="00054487">
        <w:rPr>
          <w:rFonts w:ascii="Bell MT" w:hAnsi="Bell MT"/>
          <w:sz w:val="24"/>
          <w:szCs w:val="24"/>
        </w:rPr>
        <w:t xml:space="preserve"> as it is designed for a small team of people thus making it easier to be modified for one-person operation </w:t>
      </w:r>
      <w:r w:rsidRPr="00054487">
        <w:rPr>
          <w:rFonts w:ascii="Bell MT" w:hAnsi="Bell MT"/>
          <w:color w:val="FF0000"/>
          <w:sz w:val="24"/>
          <w:szCs w:val="24"/>
        </w:rPr>
        <w:t>[15]</w:t>
      </w:r>
      <w:r w:rsidRPr="00054487">
        <w:rPr>
          <w:rFonts w:ascii="Bell MT" w:hAnsi="Bell MT"/>
          <w:sz w:val="24"/>
          <w:szCs w:val="24"/>
        </w:rPr>
        <w:t xml:space="preserve">. Besides, Scrum is lightweight, simple to understand and widely used in the software development industry while also fitted for research purposes according to “The Scrum Guide” </w:t>
      </w:r>
      <w:r w:rsidRPr="00054487">
        <w:rPr>
          <w:rFonts w:ascii="Bell MT" w:hAnsi="Bell MT"/>
          <w:color w:val="FF0000"/>
          <w:sz w:val="24"/>
          <w:szCs w:val="24"/>
        </w:rPr>
        <w:t>[16]</w:t>
      </w:r>
      <w:r w:rsidRPr="00054487">
        <w:rPr>
          <w:rFonts w:ascii="Bell MT" w:hAnsi="Bell MT"/>
          <w:sz w:val="24"/>
          <w:szCs w:val="24"/>
        </w:rPr>
        <w:t xml:space="preserve"> that was crafted by Ken Schwaber and Jeff Sutherland, the creators of Scrum.</w:t>
      </w:r>
    </w:p>
    <w:p w14:paraId="3CA3AD7F" w14:textId="274692B7" w:rsidR="00C14449" w:rsidRDefault="00C14449" w:rsidP="00783F5A">
      <w:pPr>
        <w:ind w:firstLine="720"/>
        <w:rPr>
          <w:rFonts w:ascii="Bell MT" w:hAnsi="Bell MT"/>
          <w:sz w:val="24"/>
          <w:szCs w:val="24"/>
        </w:rPr>
      </w:pPr>
      <w:r>
        <w:rPr>
          <w:rFonts w:ascii="Bell MT" w:hAnsi="Bell MT"/>
          <w:sz w:val="24"/>
          <w:szCs w:val="24"/>
        </w:rPr>
        <w:t>Alex Andrews’s article “</w:t>
      </w:r>
      <w:r w:rsidRPr="002E508B">
        <w:rPr>
          <w:rFonts w:ascii="Bell MT" w:hAnsi="Bell MT"/>
          <w:sz w:val="24"/>
          <w:szCs w:val="24"/>
        </w:rPr>
        <w:t>Scrum Of One: How to Bring Scrum into your One-Person Operation</w:t>
      </w:r>
      <w:r>
        <w:rPr>
          <w:rFonts w:ascii="Bell MT" w:hAnsi="Bell MT"/>
          <w:sz w:val="24"/>
          <w:szCs w:val="24"/>
        </w:rPr>
        <w:t>”</w:t>
      </w:r>
      <w:r w:rsidR="00A6312B">
        <w:rPr>
          <w:rFonts w:ascii="Bell MT" w:hAnsi="Bell MT"/>
          <w:sz w:val="24"/>
          <w:szCs w:val="24"/>
        </w:rPr>
        <w:t xml:space="preserve"> </w:t>
      </w:r>
      <w:r w:rsidR="00A6312B" w:rsidRPr="00A6312B">
        <w:rPr>
          <w:rFonts w:ascii="Bell MT" w:hAnsi="Bell MT"/>
          <w:color w:val="FF0000"/>
          <w:sz w:val="24"/>
          <w:szCs w:val="24"/>
        </w:rPr>
        <w:t>[17]</w:t>
      </w:r>
      <w:r>
        <w:rPr>
          <w:rFonts w:ascii="Bell MT" w:hAnsi="Bell MT"/>
          <w:sz w:val="24"/>
          <w:szCs w:val="24"/>
        </w:rPr>
        <w:t xml:space="preserve"> was used as a reference and guidance for this plan. The author starts off by focusing on the core principles of Scrum rather than the operations that are designed for a team. The first principle states that it is essential to share with other people the state of the </w:t>
      </w:r>
      <w:r>
        <w:rPr>
          <w:rFonts w:ascii="Bell MT" w:hAnsi="Bell MT"/>
          <w:sz w:val="24"/>
          <w:szCs w:val="24"/>
        </w:rPr>
        <w:lastRenderedPageBreak/>
        <w:t>product after each iteration as it is notoriously easy to miss the right degree of importance of certain tasks and waste precious time on features that were never needed or wanted. The second principle declares that there should be short term goals that measure the level of productivity at the end of each week. It is important to quantify the progress, so it is easier to track and optimize it. The third principle refers to the ability of self-reflection and review of processes and progress in a regular basis. Th</w:t>
      </w:r>
      <w:r w:rsidR="00ED0E09">
        <w:rPr>
          <w:rFonts w:ascii="Bell MT" w:hAnsi="Bell MT"/>
          <w:sz w:val="24"/>
          <w:szCs w:val="24"/>
        </w:rPr>
        <w:t>e</w:t>
      </w:r>
      <w:r>
        <w:rPr>
          <w:rFonts w:ascii="Bell MT" w:hAnsi="Bell MT"/>
          <w:sz w:val="24"/>
          <w:szCs w:val="24"/>
        </w:rPr>
        <w:t>s</w:t>
      </w:r>
      <w:r w:rsidR="00ED0E09">
        <w:rPr>
          <w:rFonts w:ascii="Bell MT" w:hAnsi="Bell MT"/>
          <w:sz w:val="24"/>
          <w:szCs w:val="24"/>
        </w:rPr>
        <w:t>e</w:t>
      </w:r>
      <w:r>
        <w:rPr>
          <w:rFonts w:ascii="Bell MT" w:hAnsi="Bell MT"/>
          <w:sz w:val="24"/>
          <w:szCs w:val="24"/>
        </w:rPr>
        <w:t xml:space="preserve"> principle</w:t>
      </w:r>
      <w:r w:rsidR="00ED0E09">
        <w:rPr>
          <w:rFonts w:ascii="Bell MT" w:hAnsi="Bell MT"/>
          <w:sz w:val="24"/>
          <w:szCs w:val="24"/>
        </w:rPr>
        <w:t>s</w:t>
      </w:r>
      <w:r>
        <w:rPr>
          <w:rFonts w:ascii="Bell MT" w:hAnsi="Bell MT"/>
          <w:sz w:val="24"/>
          <w:szCs w:val="24"/>
        </w:rPr>
        <w:t xml:space="preserve"> correspond to the criteria mentioned above. </w:t>
      </w:r>
      <w:r w:rsidR="00ED0E09">
        <w:rPr>
          <w:rFonts w:ascii="Bell MT" w:hAnsi="Bell MT"/>
          <w:sz w:val="24"/>
          <w:szCs w:val="24"/>
        </w:rPr>
        <w:t xml:space="preserve"> </w:t>
      </w:r>
    </w:p>
    <w:p w14:paraId="47ED8269" w14:textId="5D2F9A94" w:rsidR="003534E4" w:rsidRDefault="00783F5A" w:rsidP="00BE2B99">
      <w:pPr>
        <w:ind w:firstLine="720"/>
        <w:rPr>
          <w:rFonts w:ascii="Bell MT" w:hAnsi="Bell MT"/>
          <w:sz w:val="24"/>
          <w:szCs w:val="24"/>
        </w:rPr>
      </w:pPr>
      <w:r>
        <w:rPr>
          <w:rFonts w:ascii="Bell MT" w:hAnsi="Bell MT"/>
          <w:sz w:val="24"/>
          <w:szCs w:val="24"/>
        </w:rPr>
        <w:t xml:space="preserve">The chosen methodology operates on several rules comprised of events, tools and roles and the relationship between them. </w:t>
      </w:r>
      <w:r w:rsidR="00BE2B99">
        <w:rPr>
          <w:rFonts w:ascii="Bell MT" w:hAnsi="Bell MT"/>
          <w:sz w:val="24"/>
          <w:szCs w:val="24"/>
        </w:rPr>
        <w:t xml:space="preserve">What follows is a </w:t>
      </w:r>
      <w:r w:rsidR="008444E3">
        <w:rPr>
          <w:rFonts w:ascii="Bell MT" w:hAnsi="Bell MT"/>
          <w:sz w:val="24"/>
          <w:szCs w:val="24"/>
        </w:rPr>
        <w:t>trimmed</w:t>
      </w:r>
      <w:r w:rsidR="00BE2B99">
        <w:rPr>
          <w:rFonts w:ascii="Bell MT" w:hAnsi="Bell MT"/>
          <w:sz w:val="24"/>
          <w:szCs w:val="24"/>
        </w:rPr>
        <w:t xml:space="preserve"> version of traditional Scrum:</w:t>
      </w:r>
    </w:p>
    <w:p w14:paraId="307DB052" w14:textId="08C75224" w:rsidR="00BE2B99" w:rsidRDefault="00C14449" w:rsidP="00BE2B99">
      <w:pPr>
        <w:ind w:firstLine="720"/>
        <w:rPr>
          <w:rFonts w:ascii="Bell MT" w:hAnsi="Bell MT"/>
          <w:sz w:val="24"/>
          <w:szCs w:val="24"/>
        </w:rPr>
      </w:pPr>
      <w:r w:rsidRPr="00F11CF1">
        <w:rPr>
          <w:rFonts w:ascii="Bell MT" w:hAnsi="Bell MT"/>
          <w:b/>
          <w:sz w:val="24"/>
          <w:szCs w:val="24"/>
        </w:rPr>
        <w:t>Sprint</w:t>
      </w:r>
      <w:r>
        <w:rPr>
          <w:rFonts w:ascii="Bell MT" w:hAnsi="Bell MT"/>
          <w:sz w:val="24"/>
          <w:szCs w:val="24"/>
        </w:rPr>
        <w:t>:</w:t>
      </w:r>
      <w:r w:rsidR="00BE2B99">
        <w:rPr>
          <w:rFonts w:ascii="Bell MT" w:hAnsi="Bell MT"/>
          <w:sz w:val="24"/>
          <w:szCs w:val="24"/>
        </w:rPr>
        <w:t xml:space="preserve"> Development is broken down into several iterative cycles also known as sprints. Sprints usually last from two weeks to up to 30 days and for that specified period, the development team focuses on a clear and detailed goal such as adding a new feature or fixing a collection of bugs (Andrews, 2017). A two-week sprint plan has been decided on to </w:t>
      </w:r>
      <w:r w:rsidR="00710D17">
        <w:rPr>
          <w:rFonts w:ascii="Bell MT" w:hAnsi="Bell MT"/>
          <w:sz w:val="24"/>
          <w:szCs w:val="24"/>
        </w:rPr>
        <w:t>allocate enough time</w:t>
      </w:r>
      <w:r w:rsidR="00BE2B99">
        <w:rPr>
          <w:rFonts w:ascii="Bell MT" w:hAnsi="Bell MT"/>
          <w:sz w:val="24"/>
          <w:szCs w:val="24"/>
        </w:rPr>
        <w:t xml:space="preserve"> for a meaningful set of tasks </w:t>
      </w:r>
      <w:r w:rsidR="00B238E1">
        <w:rPr>
          <w:rFonts w:ascii="Bell MT" w:hAnsi="Bell MT"/>
          <w:sz w:val="24"/>
          <w:szCs w:val="24"/>
        </w:rPr>
        <w:t xml:space="preserve">to complete </w:t>
      </w:r>
      <w:r w:rsidR="00DA19CC">
        <w:rPr>
          <w:rFonts w:ascii="Bell MT" w:hAnsi="Bell MT"/>
          <w:sz w:val="24"/>
          <w:szCs w:val="24"/>
        </w:rPr>
        <w:t>without having</w:t>
      </w:r>
      <w:r w:rsidR="00B238E1">
        <w:rPr>
          <w:rFonts w:ascii="Bell MT" w:hAnsi="Bell MT"/>
          <w:sz w:val="24"/>
          <w:szCs w:val="24"/>
        </w:rPr>
        <w:t xml:space="preserve"> more than enough</w:t>
      </w:r>
      <w:r w:rsidR="00710D17">
        <w:rPr>
          <w:rFonts w:ascii="Bell MT" w:hAnsi="Bell MT"/>
          <w:sz w:val="24"/>
          <w:szCs w:val="24"/>
        </w:rPr>
        <w:t xml:space="preserve"> time</w:t>
      </w:r>
      <w:r w:rsidR="00B238E1">
        <w:rPr>
          <w:rFonts w:ascii="Bell MT" w:hAnsi="Bell MT"/>
          <w:sz w:val="24"/>
          <w:szCs w:val="24"/>
        </w:rPr>
        <w:t xml:space="preserve"> </w:t>
      </w:r>
      <w:r w:rsidR="00F00011">
        <w:rPr>
          <w:rFonts w:ascii="Bell MT" w:hAnsi="Bell MT"/>
          <w:sz w:val="24"/>
          <w:szCs w:val="24"/>
        </w:rPr>
        <w:t xml:space="preserve">to get </w:t>
      </w:r>
      <w:r w:rsidR="00710D17">
        <w:rPr>
          <w:rFonts w:ascii="Bell MT" w:hAnsi="Bell MT"/>
          <w:sz w:val="24"/>
          <w:szCs w:val="24"/>
        </w:rPr>
        <w:t xml:space="preserve">carried away with </w:t>
      </w:r>
      <w:r w:rsidR="00B238E1">
        <w:rPr>
          <w:rFonts w:ascii="Bell MT" w:hAnsi="Bell MT"/>
          <w:sz w:val="24"/>
          <w:szCs w:val="24"/>
        </w:rPr>
        <w:t>insignificant</w:t>
      </w:r>
      <w:r w:rsidR="00710D17">
        <w:rPr>
          <w:rFonts w:ascii="Bell MT" w:hAnsi="Bell MT"/>
          <w:sz w:val="24"/>
          <w:szCs w:val="24"/>
        </w:rPr>
        <w:t xml:space="preserve"> tasks.</w:t>
      </w:r>
    </w:p>
    <w:p w14:paraId="0F9E2B6A" w14:textId="77777777" w:rsidR="004617FD" w:rsidRDefault="001F406F" w:rsidP="00CF2530">
      <w:pPr>
        <w:keepNext/>
      </w:pPr>
      <w:r>
        <w:rPr>
          <w:noProof/>
        </w:rPr>
        <w:drawing>
          <wp:inline distT="0" distB="0" distL="0" distR="0" wp14:anchorId="05482566" wp14:editId="3BCF6DC1">
            <wp:extent cx="5455920" cy="266266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275" cy="2723839"/>
                    </a:xfrm>
                    <a:prstGeom prst="rect">
                      <a:avLst/>
                    </a:prstGeom>
                    <a:noFill/>
                    <a:ln>
                      <a:noFill/>
                    </a:ln>
                  </pic:spPr>
                </pic:pic>
              </a:graphicData>
            </a:graphic>
          </wp:inline>
        </w:drawing>
      </w:r>
    </w:p>
    <w:p w14:paraId="61A6F73B" w14:textId="04A8280C" w:rsidR="004247B7" w:rsidRPr="00CF2530" w:rsidRDefault="004617FD" w:rsidP="00CF2530">
      <w:pPr>
        <w:pStyle w:val="Caption"/>
        <w:rPr>
          <w:rFonts w:ascii="Bell MT" w:hAnsi="Bell MT"/>
          <w:color w:val="FF0000"/>
        </w:rPr>
      </w:pPr>
      <w:r w:rsidRPr="00CF2530">
        <w:rPr>
          <w:rFonts w:ascii="Bell MT" w:hAnsi="Bell MT"/>
        </w:rPr>
        <w:t xml:space="preserve">Figure </w:t>
      </w:r>
      <w:ins w:id="577" w:author="Tassos Anastasiou" w:date="2020-05-09T13:53:00Z">
        <w:r w:rsidR="001A5D4B">
          <w:rPr>
            <w:rFonts w:ascii="Bell MT" w:hAnsi="Bell MT"/>
          </w:rPr>
          <w:fldChar w:fldCharType="begin"/>
        </w:r>
        <w:r w:rsidR="001A5D4B">
          <w:rPr>
            <w:rFonts w:ascii="Bell MT" w:hAnsi="Bell MT"/>
          </w:rPr>
          <w:instrText xml:space="preserve"> STYLEREF 1 \s </w:instrText>
        </w:r>
      </w:ins>
      <w:r w:rsidR="001A5D4B">
        <w:rPr>
          <w:rFonts w:ascii="Bell MT" w:hAnsi="Bell MT"/>
        </w:rPr>
        <w:fldChar w:fldCharType="separate"/>
      </w:r>
      <w:r w:rsidR="001A5D4B">
        <w:rPr>
          <w:rFonts w:ascii="Bell MT" w:hAnsi="Bell MT"/>
          <w:noProof/>
        </w:rPr>
        <w:t>2</w:t>
      </w:r>
      <w:ins w:id="578" w:author="Tassos Anastasiou" w:date="2020-05-09T13:53:00Z">
        <w:r w:rsidR="001A5D4B">
          <w:rPr>
            <w:rFonts w:ascii="Bell MT" w:hAnsi="Bell MT"/>
          </w:rPr>
          <w:fldChar w:fldCharType="end"/>
        </w:r>
        <w:r w:rsidR="001A5D4B">
          <w:rPr>
            <w:rFonts w:ascii="Bell MT" w:hAnsi="Bell MT"/>
          </w:rPr>
          <w:t>.</w:t>
        </w:r>
        <w:r w:rsidR="001A5D4B">
          <w:rPr>
            <w:rFonts w:ascii="Bell MT" w:hAnsi="Bell MT"/>
          </w:rPr>
          <w:fldChar w:fldCharType="begin"/>
        </w:r>
        <w:r w:rsidR="001A5D4B">
          <w:rPr>
            <w:rFonts w:ascii="Bell MT" w:hAnsi="Bell MT"/>
          </w:rPr>
          <w:instrText xml:space="preserve"> SEQ Figure \* ARABIC \s 1 </w:instrText>
        </w:r>
      </w:ins>
      <w:r w:rsidR="001A5D4B">
        <w:rPr>
          <w:rFonts w:ascii="Bell MT" w:hAnsi="Bell MT"/>
        </w:rPr>
        <w:fldChar w:fldCharType="separate"/>
      </w:r>
      <w:ins w:id="579" w:author="Tassos Anastasiou" w:date="2020-05-09T13:53:00Z">
        <w:r w:rsidR="001A5D4B">
          <w:rPr>
            <w:rFonts w:ascii="Bell MT" w:hAnsi="Bell MT"/>
            <w:noProof/>
          </w:rPr>
          <w:t>1</w:t>
        </w:r>
        <w:r w:rsidR="001A5D4B">
          <w:rPr>
            <w:rFonts w:ascii="Bell MT" w:hAnsi="Bell MT"/>
          </w:rPr>
          <w:fldChar w:fldCharType="end"/>
        </w:r>
      </w:ins>
      <w:del w:id="580" w:author="Tassos Anastasiou" w:date="2020-05-09T13:23:00Z">
        <w:r w:rsidR="00CF14EE" w:rsidDel="009F36EC">
          <w:rPr>
            <w:rFonts w:ascii="Bell MT" w:hAnsi="Bell MT"/>
          </w:rPr>
          <w:fldChar w:fldCharType="begin"/>
        </w:r>
        <w:r w:rsidR="00CF14EE" w:rsidDel="009F36EC">
          <w:rPr>
            <w:rFonts w:ascii="Bell MT" w:hAnsi="Bell MT"/>
          </w:rPr>
          <w:delInstrText xml:space="preserve"> STYLEREF 1 \s </w:delInstrText>
        </w:r>
        <w:r w:rsidR="00CF14EE" w:rsidDel="009F36EC">
          <w:rPr>
            <w:rFonts w:ascii="Bell MT" w:hAnsi="Bell MT"/>
          </w:rPr>
          <w:fldChar w:fldCharType="separate"/>
        </w:r>
        <w:r w:rsidR="00CF14EE" w:rsidDel="009F36EC">
          <w:rPr>
            <w:rFonts w:ascii="Bell MT" w:hAnsi="Bell MT"/>
            <w:noProof/>
          </w:rPr>
          <w:delText>2</w:delText>
        </w:r>
        <w:r w:rsidR="00CF14EE" w:rsidDel="009F36EC">
          <w:rPr>
            <w:rFonts w:ascii="Bell MT" w:hAnsi="Bell MT"/>
          </w:rPr>
          <w:fldChar w:fldCharType="end"/>
        </w:r>
        <w:r w:rsidR="00CF14EE" w:rsidDel="009F36EC">
          <w:rPr>
            <w:rFonts w:ascii="Bell MT" w:hAnsi="Bell MT"/>
          </w:rPr>
          <w:delText>.</w:delText>
        </w:r>
        <w:r w:rsidR="00CF14EE" w:rsidDel="009F36EC">
          <w:rPr>
            <w:rFonts w:ascii="Bell MT" w:hAnsi="Bell MT"/>
          </w:rPr>
          <w:fldChar w:fldCharType="begin"/>
        </w:r>
        <w:r w:rsidR="00CF14EE" w:rsidDel="009F36EC">
          <w:rPr>
            <w:rFonts w:ascii="Bell MT" w:hAnsi="Bell MT"/>
          </w:rPr>
          <w:delInstrText xml:space="preserve"> SEQ Figure \* ARABIC \s 1 </w:delInstrText>
        </w:r>
        <w:r w:rsidR="00CF14EE" w:rsidDel="009F36EC">
          <w:rPr>
            <w:rFonts w:ascii="Bell MT" w:hAnsi="Bell MT"/>
          </w:rPr>
          <w:fldChar w:fldCharType="separate"/>
        </w:r>
        <w:r w:rsidR="00CF14EE" w:rsidDel="009F36EC">
          <w:rPr>
            <w:rFonts w:ascii="Bell MT" w:hAnsi="Bell MT"/>
            <w:noProof/>
          </w:rPr>
          <w:delText>1</w:delText>
        </w:r>
        <w:r w:rsidR="00CF14EE" w:rsidDel="009F36EC">
          <w:rPr>
            <w:rFonts w:ascii="Bell MT" w:hAnsi="Bell MT"/>
          </w:rPr>
          <w:fldChar w:fldCharType="end"/>
        </w:r>
      </w:del>
      <w:r w:rsidRPr="00CF2530">
        <w:rPr>
          <w:rFonts w:ascii="Bell MT" w:hAnsi="Bell MT"/>
        </w:rPr>
        <w:t>: Alex Andrew’s Scrum of one: a two-week sprint plan broken down to reflect each day’s assigned sprint component.</w:t>
      </w:r>
    </w:p>
    <w:p w14:paraId="3796D86C" w14:textId="380BD4FA" w:rsidR="00C14449" w:rsidRDefault="00C14449" w:rsidP="00C14449">
      <w:pPr>
        <w:rPr>
          <w:rFonts w:ascii="Bell MT" w:hAnsi="Bell MT"/>
          <w:sz w:val="24"/>
          <w:szCs w:val="24"/>
        </w:rPr>
      </w:pPr>
      <w:r>
        <w:rPr>
          <w:rFonts w:ascii="Bell MT" w:hAnsi="Bell MT"/>
          <w:sz w:val="24"/>
          <w:szCs w:val="24"/>
        </w:rPr>
        <w:t xml:space="preserve">   </w:t>
      </w:r>
      <w:r>
        <w:rPr>
          <w:rFonts w:ascii="Bell MT" w:hAnsi="Bell MT"/>
          <w:sz w:val="24"/>
          <w:szCs w:val="24"/>
        </w:rPr>
        <w:tab/>
      </w:r>
      <w:r w:rsidRPr="00B10F34">
        <w:rPr>
          <w:rFonts w:ascii="Bell MT" w:hAnsi="Bell MT"/>
          <w:b/>
          <w:sz w:val="24"/>
          <w:szCs w:val="24"/>
        </w:rPr>
        <w:t xml:space="preserve">Sprint </w:t>
      </w:r>
      <w:r>
        <w:rPr>
          <w:rFonts w:ascii="Bell MT" w:hAnsi="Bell MT"/>
          <w:b/>
          <w:sz w:val="24"/>
          <w:szCs w:val="24"/>
        </w:rPr>
        <w:t>plan</w:t>
      </w:r>
      <w:r w:rsidR="00B55170">
        <w:rPr>
          <w:rFonts w:ascii="Bell MT" w:hAnsi="Bell MT"/>
          <w:b/>
          <w:sz w:val="24"/>
          <w:szCs w:val="24"/>
        </w:rPr>
        <w:t>/</w:t>
      </w:r>
      <w:r w:rsidR="00CB101C">
        <w:rPr>
          <w:rFonts w:ascii="Bell MT" w:hAnsi="Bell MT"/>
          <w:b/>
          <w:sz w:val="24"/>
          <w:szCs w:val="24"/>
        </w:rPr>
        <w:t>P</w:t>
      </w:r>
      <w:r w:rsidR="00B55170">
        <w:rPr>
          <w:rFonts w:ascii="Bell MT" w:hAnsi="Bell MT"/>
          <w:b/>
          <w:sz w:val="24"/>
          <w:szCs w:val="24"/>
        </w:rPr>
        <w:t>roduct backlog</w:t>
      </w:r>
      <w:r w:rsidRPr="00B10F34">
        <w:rPr>
          <w:rFonts w:ascii="Bell MT" w:hAnsi="Bell MT"/>
          <w:b/>
          <w:sz w:val="24"/>
          <w:szCs w:val="24"/>
        </w:rPr>
        <w:t>:</w:t>
      </w:r>
      <w:r>
        <w:rPr>
          <w:rFonts w:ascii="Bell MT" w:hAnsi="Bell MT"/>
          <w:sz w:val="24"/>
          <w:szCs w:val="24"/>
        </w:rPr>
        <w:t xml:space="preserve"> </w:t>
      </w:r>
      <w:r w:rsidR="00530752">
        <w:rPr>
          <w:rFonts w:ascii="Bell MT" w:hAnsi="Bell MT"/>
          <w:sz w:val="24"/>
          <w:szCs w:val="24"/>
        </w:rPr>
        <w:t>It C</w:t>
      </w:r>
      <w:r>
        <w:rPr>
          <w:rFonts w:ascii="Bell MT" w:hAnsi="Bell MT"/>
          <w:sz w:val="24"/>
          <w:szCs w:val="24"/>
        </w:rPr>
        <w:t>onsists of a list of sprint goals that are broken down into smaller sprint tasks</w:t>
      </w:r>
      <w:r w:rsidR="00E53B02">
        <w:rPr>
          <w:rFonts w:ascii="Bell MT" w:hAnsi="Bell MT"/>
          <w:sz w:val="24"/>
          <w:szCs w:val="24"/>
        </w:rPr>
        <w:t xml:space="preserve"> that are then considered for the next sprint</w:t>
      </w:r>
      <w:r>
        <w:rPr>
          <w:rFonts w:ascii="Bell MT" w:hAnsi="Bell MT"/>
          <w:sz w:val="24"/>
          <w:szCs w:val="24"/>
        </w:rPr>
        <w:t xml:space="preserve">. A technique Alex used is that each sprint task is </w:t>
      </w:r>
      <w:r w:rsidR="00946F8E">
        <w:rPr>
          <w:rFonts w:ascii="Bell MT" w:hAnsi="Bell MT"/>
          <w:sz w:val="24"/>
          <w:szCs w:val="24"/>
        </w:rPr>
        <w:t>associated</w:t>
      </w:r>
      <w:r>
        <w:rPr>
          <w:rFonts w:ascii="Bell MT" w:hAnsi="Bell MT"/>
          <w:sz w:val="24"/>
          <w:szCs w:val="24"/>
        </w:rPr>
        <w:t xml:space="preserve"> </w:t>
      </w:r>
      <w:r w:rsidR="00946F8E">
        <w:rPr>
          <w:rFonts w:ascii="Bell MT" w:hAnsi="Bell MT"/>
          <w:sz w:val="24"/>
          <w:szCs w:val="24"/>
        </w:rPr>
        <w:t xml:space="preserve">with </w:t>
      </w:r>
      <w:r>
        <w:rPr>
          <w:rFonts w:ascii="Bell MT" w:hAnsi="Bell MT"/>
          <w:sz w:val="24"/>
          <w:szCs w:val="24"/>
        </w:rPr>
        <w:t>an arbitrary number that defines the rough estimated time of completion.</w:t>
      </w:r>
      <w:r w:rsidR="00886579">
        <w:rPr>
          <w:rFonts w:ascii="Bell MT" w:hAnsi="Bell MT"/>
          <w:sz w:val="24"/>
          <w:szCs w:val="24"/>
        </w:rPr>
        <w:t xml:space="preserve"> For instance, </w:t>
      </w:r>
      <w:r w:rsidR="005D3D5C">
        <w:rPr>
          <w:rFonts w:ascii="Bell MT" w:hAnsi="Bell MT"/>
          <w:sz w:val="24"/>
          <w:szCs w:val="24"/>
        </w:rPr>
        <w:t>one-point</w:t>
      </w:r>
      <w:r w:rsidR="00886579">
        <w:rPr>
          <w:rFonts w:ascii="Bell MT" w:hAnsi="Bell MT"/>
          <w:sz w:val="24"/>
          <w:szCs w:val="24"/>
        </w:rPr>
        <w:t xml:space="preserve"> tasks should take</w:t>
      </w:r>
      <w:r w:rsidR="005D3D5C">
        <w:rPr>
          <w:rFonts w:ascii="Bell MT" w:hAnsi="Bell MT"/>
          <w:sz w:val="24"/>
          <w:szCs w:val="24"/>
        </w:rPr>
        <w:t xml:space="preserve"> on average</w:t>
      </w:r>
      <w:r w:rsidR="00886579">
        <w:rPr>
          <w:rFonts w:ascii="Bell MT" w:hAnsi="Bell MT"/>
          <w:sz w:val="24"/>
          <w:szCs w:val="24"/>
        </w:rPr>
        <w:t xml:space="preserve"> </w:t>
      </w:r>
      <w:r w:rsidR="005D3D5C">
        <w:rPr>
          <w:rFonts w:ascii="Bell MT" w:hAnsi="Bell MT"/>
          <w:sz w:val="24"/>
          <w:szCs w:val="24"/>
        </w:rPr>
        <w:t>half as long as two-point tasks. The numbers being used are 1,2,3,5 and 8. The numbers 5 and 8 are used to add a distinct value to the effort needed to complete a bigger task.</w:t>
      </w:r>
      <w:r w:rsidR="008444E3">
        <w:rPr>
          <w:rFonts w:ascii="Bell MT" w:hAnsi="Bell MT"/>
          <w:sz w:val="24"/>
          <w:szCs w:val="24"/>
        </w:rPr>
        <w:t xml:space="preserve"> if a certain task has been employed numerus time</w:t>
      </w:r>
      <w:r w:rsidR="00886AB4">
        <w:rPr>
          <w:rFonts w:ascii="Bell MT" w:hAnsi="Bell MT"/>
          <w:sz w:val="24"/>
          <w:szCs w:val="24"/>
        </w:rPr>
        <w:t>s</w:t>
      </w:r>
      <w:r w:rsidR="008444E3">
        <w:rPr>
          <w:rFonts w:ascii="Bell MT" w:hAnsi="Bell MT"/>
          <w:sz w:val="24"/>
          <w:szCs w:val="24"/>
        </w:rPr>
        <w:t xml:space="preserve"> before, the chances are it will take less time thus reducing the number of task points regardless </w:t>
      </w:r>
      <w:r w:rsidR="00875A02">
        <w:rPr>
          <w:rFonts w:ascii="Bell MT" w:hAnsi="Bell MT"/>
          <w:sz w:val="24"/>
          <w:szCs w:val="24"/>
        </w:rPr>
        <w:t>of</w:t>
      </w:r>
      <w:r w:rsidR="008444E3">
        <w:rPr>
          <w:rFonts w:ascii="Bell MT" w:hAnsi="Bell MT"/>
          <w:sz w:val="24"/>
          <w:szCs w:val="24"/>
        </w:rPr>
        <w:t xml:space="preserve"> it</w:t>
      </w:r>
      <w:r w:rsidR="00875A02">
        <w:rPr>
          <w:rFonts w:ascii="Bell MT" w:hAnsi="Bell MT"/>
          <w:sz w:val="24"/>
          <w:szCs w:val="24"/>
        </w:rPr>
        <w:t>s</w:t>
      </w:r>
      <w:r w:rsidR="008444E3">
        <w:rPr>
          <w:rFonts w:ascii="Bell MT" w:hAnsi="Bell MT"/>
          <w:sz w:val="24"/>
          <w:szCs w:val="24"/>
        </w:rPr>
        <w:t xml:space="preserve"> </w:t>
      </w:r>
      <w:r w:rsidR="00875A02">
        <w:rPr>
          <w:rFonts w:ascii="Bell MT" w:hAnsi="Bell MT"/>
          <w:sz w:val="24"/>
          <w:szCs w:val="24"/>
        </w:rPr>
        <w:t>c</w:t>
      </w:r>
      <w:r w:rsidR="008444E3">
        <w:rPr>
          <w:rFonts w:ascii="Bell MT" w:hAnsi="Bell MT"/>
          <w:sz w:val="24"/>
          <w:szCs w:val="24"/>
        </w:rPr>
        <w:t>ompl</w:t>
      </w:r>
      <w:r w:rsidR="00875A02">
        <w:rPr>
          <w:rFonts w:ascii="Bell MT" w:hAnsi="Bell MT"/>
          <w:sz w:val="24"/>
          <w:szCs w:val="24"/>
        </w:rPr>
        <w:t>exity</w:t>
      </w:r>
      <w:r w:rsidR="008444E3">
        <w:rPr>
          <w:rFonts w:ascii="Bell MT" w:hAnsi="Bell MT"/>
          <w:sz w:val="24"/>
          <w:szCs w:val="24"/>
        </w:rPr>
        <w:t>.</w:t>
      </w:r>
      <w:r w:rsidR="00875A02">
        <w:rPr>
          <w:rFonts w:ascii="Bell MT" w:hAnsi="Bell MT"/>
          <w:sz w:val="24"/>
          <w:szCs w:val="24"/>
        </w:rPr>
        <w:t xml:space="preserve"> </w:t>
      </w:r>
      <w:r w:rsidR="008444E3">
        <w:rPr>
          <w:rFonts w:ascii="Bell MT" w:hAnsi="Bell MT"/>
          <w:sz w:val="24"/>
          <w:szCs w:val="24"/>
        </w:rPr>
        <w:t xml:space="preserve"> </w:t>
      </w:r>
      <w:r w:rsidR="00875A02">
        <w:rPr>
          <w:rFonts w:ascii="Bell MT" w:hAnsi="Bell MT"/>
          <w:sz w:val="24"/>
          <w:szCs w:val="24"/>
        </w:rPr>
        <w:t>Similarly</w:t>
      </w:r>
      <w:r w:rsidR="008444E3">
        <w:rPr>
          <w:rFonts w:ascii="Bell MT" w:hAnsi="Bell MT"/>
          <w:sz w:val="24"/>
          <w:szCs w:val="24"/>
        </w:rPr>
        <w:t xml:space="preserve">, </w:t>
      </w:r>
      <w:r w:rsidR="00875A02">
        <w:rPr>
          <w:rFonts w:ascii="Bell MT" w:hAnsi="Bell MT"/>
          <w:sz w:val="24"/>
          <w:szCs w:val="24"/>
        </w:rPr>
        <w:t>an unfamiliar task will increase</w:t>
      </w:r>
      <w:r w:rsidR="008444E3">
        <w:rPr>
          <w:rFonts w:ascii="Bell MT" w:hAnsi="Bell MT"/>
          <w:sz w:val="24"/>
          <w:szCs w:val="24"/>
        </w:rPr>
        <w:t xml:space="preserve"> </w:t>
      </w:r>
      <w:r w:rsidR="00875A02">
        <w:rPr>
          <w:rFonts w:ascii="Bell MT" w:hAnsi="Bell MT"/>
          <w:sz w:val="24"/>
          <w:szCs w:val="24"/>
        </w:rPr>
        <w:t>the number of task points even if it is simple.</w:t>
      </w:r>
      <w:r w:rsidR="0099600F">
        <w:rPr>
          <w:rFonts w:ascii="Bell MT" w:hAnsi="Bell MT"/>
          <w:sz w:val="24"/>
          <w:szCs w:val="24"/>
        </w:rPr>
        <w:t xml:space="preserve"> After</w:t>
      </w:r>
      <w:r w:rsidR="00D9323F">
        <w:rPr>
          <w:rFonts w:ascii="Bell MT" w:hAnsi="Bell MT"/>
          <w:sz w:val="24"/>
          <w:szCs w:val="24"/>
        </w:rPr>
        <w:t xml:space="preserve"> including all the task points for the upcoming sprint, the next step is to add them all up.</w:t>
      </w:r>
      <w:r w:rsidR="0099600F">
        <w:rPr>
          <w:rFonts w:ascii="Bell MT" w:hAnsi="Bell MT"/>
          <w:sz w:val="24"/>
          <w:szCs w:val="24"/>
        </w:rPr>
        <w:t xml:space="preserve">  </w:t>
      </w:r>
      <w:r w:rsidR="005D3D5C">
        <w:rPr>
          <w:rFonts w:ascii="Bell MT" w:hAnsi="Bell MT"/>
          <w:sz w:val="24"/>
          <w:szCs w:val="24"/>
        </w:rPr>
        <w:t xml:space="preserve"> </w:t>
      </w:r>
      <w:r w:rsidR="00DF13BF">
        <w:rPr>
          <w:rFonts w:ascii="Bell MT" w:hAnsi="Bell MT"/>
          <w:sz w:val="24"/>
          <w:szCs w:val="24"/>
        </w:rPr>
        <w:t xml:space="preserve">Consistency is the utmost importance here as the numbers are used to </w:t>
      </w:r>
      <w:r w:rsidR="00886579">
        <w:rPr>
          <w:rFonts w:ascii="Bell MT" w:hAnsi="Bell MT"/>
          <w:sz w:val="24"/>
          <w:szCs w:val="24"/>
        </w:rPr>
        <w:t xml:space="preserve">measure the productivity levels at the end of each sprint and compare the number to previous iterations. </w:t>
      </w:r>
    </w:p>
    <w:p w14:paraId="30F98B91" w14:textId="479AB4F3" w:rsidR="00C14449" w:rsidRDefault="00C14449" w:rsidP="00CF2530">
      <w:pPr>
        <w:ind w:firstLine="720"/>
        <w:rPr>
          <w:rFonts w:ascii="Bell MT" w:hAnsi="Bell MT"/>
          <w:sz w:val="24"/>
          <w:szCs w:val="24"/>
        </w:rPr>
      </w:pPr>
      <w:r w:rsidRPr="00F11CF1">
        <w:rPr>
          <w:rFonts w:ascii="Bell MT" w:hAnsi="Bell MT"/>
          <w:b/>
          <w:sz w:val="24"/>
          <w:szCs w:val="24"/>
        </w:rPr>
        <w:lastRenderedPageBreak/>
        <w:t>Daily scrum</w:t>
      </w:r>
      <w:r w:rsidR="00BC50BF">
        <w:rPr>
          <w:rFonts w:ascii="Bell MT" w:hAnsi="Bell MT"/>
          <w:b/>
          <w:sz w:val="24"/>
          <w:szCs w:val="24"/>
        </w:rPr>
        <w:t xml:space="preserve"> (5 minutes)</w:t>
      </w:r>
      <w:r>
        <w:rPr>
          <w:rFonts w:ascii="Bell MT" w:hAnsi="Bell MT"/>
          <w:sz w:val="24"/>
          <w:szCs w:val="24"/>
        </w:rPr>
        <w:t xml:space="preserve">: will take place at the beginning of each working day. The daily scrum will </w:t>
      </w:r>
      <w:r w:rsidR="00CB61C2">
        <w:rPr>
          <w:rFonts w:ascii="Bell MT" w:hAnsi="Bell MT"/>
          <w:sz w:val="24"/>
          <w:szCs w:val="24"/>
        </w:rPr>
        <w:t>c</w:t>
      </w:r>
      <w:r w:rsidR="005D7955">
        <w:rPr>
          <w:rFonts w:ascii="Bell MT" w:hAnsi="Bell MT"/>
          <w:sz w:val="24"/>
          <w:szCs w:val="24"/>
        </w:rPr>
        <w:t>onsist</w:t>
      </w:r>
      <w:r>
        <w:rPr>
          <w:rFonts w:ascii="Bell MT" w:hAnsi="Bell MT"/>
          <w:sz w:val="24"/>
          <w:szCs w:val="24"/>
        </w:rPr>
        <w:t xml:space="preserve"> of a quick update of yesterday’s progress, obstacles that blocked uncompleted tasks and today’s goals.</w:t>
      </w:r>
    </w:p>
    <w:p w14:paraId="706BF577" w14:textId="353BDF54" w:rsidR="00C14449" w:rsidRDefault="00C14449" w:rsidP="00C14449">
      <w:pPr>
        <w:rPr>
          <w:rFonts w:ascii="Bell MT" w:hAnsi="Bell MT"/>
          <w:sz w:val="24"/>
          <w:szCs w:val="24"/>
        </w:rPr>
      </w:pPr>
      <w:r>
        <w:rPr>
          <w:rFonts w:ascii="Bell MT" w:hAnsi="Bell MT"/>
          <w:sz w:val="24"/>
          <w:szCs w:val="24"/>
        </w:rPr>
        <w:tab/>
      </w:r>
      <w:r w:rsidRPr="00B10F34">
        <w:rPr>
          <w:rFonts w:ascii="Bell MT" w:hAnsi="Bell MT"/>
          <w:b/>
          <w:sz w:val="24"/>
          <w:szCs w:val="24"/>
        </w:rPr>
        <w:t>Story time</w:t>
      </w:r>
      <w:r w:rsidR="00BC50BF">
        <w:rPr>
          <w:rFonts w:ascii="Bell MT" w:hAnsi="Bell MT"/>
          <w:b/>
          <w:sz w:val="24"/>
          <w:szCs w:val="24"/>
        </w:rPr>
        <w:t xml:space="preserve"> (30 - 45 minutes)</w:t>
      </w:r>
      <w:r w:rsidRPr="00B10F34">
        <w:rPr>
          <w:rFonts w:ascii="Bell MT" w:hAnsi="Bell MT"/>
          <w:b/>
          <w:sz w:val="24"/>
          <w:szCs w:val="24"/>
        </w:rPr>
        <w:t>:</w:t>
      </w:r>
      <w:r>
        <w:rPr>
          <w:rFonts w:ascii="Bell MT" w:hAnsi="Bell MT"/>
          <w:sz w:val="24"/>
          <w:szCs w:val="24"/>
        </w:rPr>
        <w:t xml:space="preserve"> will</w:t>
      </w:r>
      <w:r w:rsidR="0072382D">
        <w:rPr>
          <w:rFonts w:ascii="Bell MT" w:hAnsi="Bell MT"/>
          <w:sz w:val="24"/>
          <w:szCs w:val="24"/>
        </w:rPr>
        <w:t xml:space="preserve"> take place at the end of each week and will</w:t>
      </w:r>
      <w:r>
        <w:rPr>
          <w:rFonts w:ascii="Bell MT" w:hAnsi="Bell MT"/>
          <w:sz w:val="24"/>
          <w:szCs w:val="24"/>
        </w:rPr>
        <w:t xml:space="preserve"> allow time for shortly pausing development and having a look at the big-picture tasks. Also known as product backlo</w:t>
      </w:r>
      <w:r w:rsidR="006E370F">
        <w:rPr>
          <w:rFonts w:ascii="Bell MT" w:hAnsi="Bell MT"/>
          <w:sz w:val="24"/>
          <w:szCs w:val="24"/>
        </w:rPr>
        <w:t>g.</w:t>
      </w:r>
      <w:r>
        <w:rPr>
          <w:rFonts w:ascii="Bell MT" w:hAnsi="Bell MT"/>
          <w:sz w:val="24"/>
          <w:szCs w:val="24"/>
        </w:rPr>
        <w:t xml:space="preserve"> Adding new tasks and reviewing the old tasks is equally as important.</w:t>
      </w:r>
    </w:p>
    <w:p w14:paraId="78B4D47B" w14:textId="0EF6C57B" w:rsidR="00C14449" w:rsidRDefault="00C14449" w:rsidP="00C14449">
      <w:pPr>
        <w:ind w:firstLine="720"/>
        <w:rPr>
          <w:rFonts w:ascii="Bell MT" w:hAnsi="Bell MT"/>
          <w:sz w:val="24"/>
          <w:szCs w:val="24"/>
        </w:rPr>
      </w:pPr>
      <w:r w:rsidRPr="009A2C54">
        <w:rPr>
          <w:rFonts w:ascii="Bell MT" w:hAnsi="Bell MT"/>
          <w:b/>
          <w:sz w:val="24"/>
          <w:szCs w:val="24"/>
        </w:rPr>
        <w:t>Task board:</w:t>
      </w:r>
      <w:r>
        <w:rPr>
          <w:rFonts w:ascii="Bell MT" w:hAnsi="Bell MT"/>
          <w:sz w:val="24"/>
          <w:szCs w:val="24"/>
        </w:rPr>
        <w:t xml:space="preserve"> </w:t>
      </w:r>
      <w:r w:rsidR="005D7955">
        <w:rPr>
          <w:rFonts w:ascii="Bell MT" w:hAnsi="Bell MT"/>
          <w:sz w:val="24"/>
          <w:szCs w:val="24"/>
        </w:rPr>
        <w:t>comprises</w:t>
      </w:r>
      <w:r>
        <w:rPr>
          <w:rFonts w:ascii="Bell MT" w:hAnsi="Bell MT"/>
          <w:sz w:val="24"/>
          <w:szCs w:val="24"/>
        </w:rPr>
        <w:t xml:space="preserve"> of a board of TODO, DOING and DONE categorised tasks. </w:t>
      </w:r>
      <w:r w:rsidR="00EF01E4">
        <w:rPr>
          <w:rFonts w:ascii="Bell MT" w:hAnsi="Bell MT"/>
          <w:sz w:val="24"/>
          <w:szCs w:val="24"/>
        </w:rPr>
        <w:t>The tool selected for documenting the task board is Trello, an online tool, described below.</w:t>
      </w:r>
    </w:p>
    <w:p w14:paraId="4C48756F" w14:textId="29344041" w:rsidR="00C14449" w:rsidRDefault="00C14449" w:rsidP="00C14449">
      <w:pPr>
        <w:ind w:firstLine="720"/>
        <w:rPr>
          <w:rFonts w:ascii="Bell MT" w:hAnsi="Bell MT"/>
          <w:sz w:val="24"/>
          <w:szCs w:val="24"/>
        </w:rPr>
      </w:pPr>
      <w:r w:rsidRPr="009A2C54">
        <w:rPr>
          <w:rFonts w:ascii="Bell MT" w:hAnsi="Bell MT"/>
          <w:b/>
          <w:sz w:val="24"/>
          <w:szCs w:val="24"/>
        </w:rPr>
        <w:t>Weekly sprint review:</w:t>
      </w:r>
      <w:r>
        <w:rPr>
          <w:rFonts w:ascii="Bell MT" w:hAnsi="Bell MT"/>
          <w:sz w:val="24"/>
          <w:szCs w:val="24"/>
        </w:rPr>
        <w:t xml:space="preserve"> Weekly meeting with supervisor that </w:t>
      </w:r>
      <w:r w:rsidR="002F13CF">
        <w:rPr>
          <w:rFonts w:ascii="Bell MT" w:hAnsi="Bell MT"/>
          <w:sz w:val="24"/>
          <w:szCs w:val="24"/>
        </w:rPr>
        <w:t>involves</w:t>
      </w:r>
      <w:r>
        <w:rPr>
          <w:rFonts w:ascii="Bell MT" w:hAnsi="Bell MT"/>
          <w:sz w:val="24"/>
          <w:szCs w:val="24"/>
        </w:rPr>
        <w:t xml:space="preserve"> weekly update and discussion on obstacles found along the way</w:t>
      </w:r>
      <w:r w:rsidR="00A03443">
        <w:rPr>
          <w:rFonts w:ascii="Bell MT" w:hAnsi="Bell MT"/>
          <w:sz w:val="24"/>
          <w:szCs w:val="24"/>
        </w:rPr>
        <w:t xml:space="preserve"> and how to overcome them</w:t>
      </w:r>
      <w:r>
        <w:rPr>
          <w:rFonts w:ascii="Bell MT" w:hAnsi="Bell MT"/>
          <w:sz w:val="24"/>
          <w:szCs w:val="24"/>
        </w:rPr>
        <w:t>.</w:t>
      </w:r>
      <w:r w:rsidR="005E4C8F">
        <w:rPr>
          <w:rFonts w:ascii="Bell MT" w:hAnsi="Bell MT"/>
          <w:sz w:val="24"/>
          <w:szCs w:val="24"/>
        </w:rPr>
        <w:t xml:space="preserve"> </w:t>
      </w:r>
    </w:p>
    <w:p w14:paraId="12CDFBD1" w14:textId="7ABABE16" w:rsidR="00C14449" w:rsidRPr="00A27C25" w:rsidRDefault="00C14449" w:rsidP="00C14449">
      <w:pPr>
        <w:ind w:firstLine="720"/>
        <w:rPr>
          <w:rFonts w:ascii="Bell MT" w:hAnsi="Bell MT"/>
          <w:b/>
          <w:sz w:val="24"/>
          <w:szCs w:val="24"/>
        </w:rPr>
      </w:pPr>
      <w:r w:rsidRPr="00A27C25">
        <w:rPr>
          <w:rFonts w:ascii="Bell MT" w:hAnsi="Bell MT"/>
          <w:b/>
          <w:sz w:val="24"/>
          <w:szCs w:val="24"/>
        </w:rPr>
        <w:t>Retrospective</w:t>
      </w:r>
      <w:r w:rsidR="00EC213D">
        <w:rPr>
          <w:rFonts w:ascii="Bell MT" w:hAnsi="Bell MT"/>
          <w:b/>
          <w:sz w:val="24"/>
          <w:szCs w:val="24"/>
        </w:rPr>
        <w:t xml:space="preserve"> (~2 hours)</w:t>
      </w:r>
      <w:r w:rsidRPr="00A27C25">
        <w:rPr>
          <w:rFonts w:ascii="Bell MT" w:hAnsi="Bell MT"/>
          <w:b/>
          <w:sz w:val="24"/>
          <w:szCs w:val="24"/>
        </w:rPr>
        <w:t>:</w:t>
      </w:r>
      <w:r>
        <w:rPr>
          <w:rFonts w:ascii="Bell MT" w:hAnsi="Bell MT"/>
          <w:sz w:val="24"/>
          <w:szCs w:val="24"/>
        </w:rPr>
        <w:t xml:space="preserve"> At the end of each week, self-reflection takes place</w:t>
      </w:r>
      <w:r w:rsidR="003B7A23">
        <w:rPr>
          <w:rFonts w:ascii="Bell MT" w:hAnsi="Bell MT"/>
          <w:sz w:val="24"/>
          <w:szCs w:val="24"/>
        </w:rPr>
        <w:t xml:space="preserve"> on </w:t>
      </w:r>
      <w:r>
        <w:rPr>
          <w:rFonts w:ascii="Bell MT" w:hAnsi="Bell MT"/>
          <w:sz w:val="24"/>
          <w:szCs w:val="24"/>
        </w:rPr>
        <w:t>the week that went past by asking questions to detect what worked well and what could have been done better.</w:t>
      </w:r>
    </w:p>
    <w:p w14:paraId="24774AF4" w14:textId="44F97AFD" w:rsidR="001F406F" w:rsidRDefault="00C14449" w:rsidP="00CF2530">
      <w:pPr>
        <w:ind w:firstLine="720"/>
        <w:rPr>
          <w:rFonts w:ascii="Bell MT" w:hAnsi="Bell MT"/>
          <w:sz w:val="24"/>
          <w:szCs w:val="24"/>
        </w:rPr>
      </w:pPr>
      <w:r w:rsidRPr="00B50776">
        <w:rPr>
          <w:rFonts w:ascii="Bell MT" w:hAnsi="Bell MT"/>
          <w:b/>
          <w:sz w:val="24"/>
          <w:szCs w:val="24"/>
        </w:rPr>
        <w:t xml:space="preserve"> Sprint release</w:t>
      </w:r>
      <w:r>
        <w:rPr>
          <w:rFonts w:ascii="Bell MT" w:hAnsi="Bell MT"/>
          <w:sz w:val="24"/>
          <w:szCs w:val="24"/>
        </w:rPr>
        <w:t>: sharing the current state of the artefact with other people is important for receiving feedback as previously mentioned from one of the three principles. This will take place at the end of each sprint.</w:t>
      </w:r>
    </w:p>
    <w:p w14:paraId="4EE948D2" w14:textId="77777777" w:rsidR="00165261" w:rsidRDefault="00165261" w:rsidP="000A7EA7"/>
    <w:p w14:paraId="19DAF583" w14:textId="6F84A636" w:rsidR="00A06476" w:rsidRDefault="00A06476" w:rsidP="00CF2530">
      <w:pPr>
        <w:pStyle w:val="Heading2"/>
      </w:pPr>
      <w:bookmarkStart w:id="581" w:name="_Toc40412157"/>
      <w:r>
        <w:t>Tools</w:t>
      </w:r>
      <w:bookmarkEnd w:id="581"/>
    </w:p>
    <w:p w14:paraId="70A40E5E" w14:textId="5D583671" w:rsidR="00A06476" w:rsidRDefault="00A06476">
      <w:pPr>
        <w:pStyle w:val="Heading3"/>
        <w:pPrChange w:id="582" w:author="Tassos Anastasiou" w:date="2020-05-09T17:49:00Z">
          <w:pPr>
            <w:pStyle w:val="Heading2"/>
            <w:numPr>
              <w:ilvl w:val="0"/>
              <w:numId w:val="0"/>
            </w:numPr>
            <w:ind w:left="0" w:firstLine="0"/>
          </w:pPr>
        </w:pPrChange>
      </w:pPr>
      <w:bookmarkStart w:id="583" w:name="_Toc40412158"/>
      <w:r>
        <w:t>Trello</w:t>
      </w:r>
      <w:bookmarkEnd w:id="583"/>
    </w:p>
    <w:p w14:paraId="42C7B911" w14:textId="398E95C4" w:rsidR="00EF01E4" w:rsidRDefault="00EF01E4" w:rsidP="00A06476">
      <w:pPr>
        <w:rPr>
          <w:rFonts w:ascii="Bell MT" w:hAnsi="Bell MT"/>
          <w:sz w:val="24"/>
          <w:szCs w:val="24"/>
        </w:rPr>
      </w:pPr>
      <w:r>
        <w:rPr>
          <w:rFonts w:ascii="Bell MT" w:hAnsi="Bell MT"/>
          <w:sz w:val="24"/>
          <w:szCs w:val="24"/>
        </w:rPr>
        <w:t>Trello is a</w:t>
      </w:r>
      <w:r w:rsidR="000E1535">
        <w:rPr>
          <w:rFonts w:ascii="Bell MT" w:hAnsi="Bell MT"/>
          <w:sz w:val="24"/>
          <w:szCs w:val="24"/>
        </w:rPr>
        <w:t xml:space="preserve"> free</w:t>
      </w:r>
      <w:r>
        <w:rPr>
          <w:rFonts w:ascii="Bell MT" w:hAnsi="Bell MT"/>
          <w:sz w:val="24"/>
          <w:szCs w:val="24"/>
        </w:rPr>
        <w:t xml:space="preserve"> online</w:t>
      </w:r>
      <w:r w:rsidR="00AC353D">
        <w:rPr>
          <w:rFonts w:ascii="Bell MT" w:hAnsi="Bell MT"/>
          <w:sz w:val="24"/>
          <w:szCs w:val="24"/>
        </w:rPr>
        <w:t xml:space="preserve"> project management</w:t>
      </w:r>
      <w:r>
        <w:rPr>
          <w:rFonts w:ascii="Bell MT" w:hAnsi="Bell MT"/>
          <w:sz w:val="24"/>
          <w:szCs w:val="24"/>
        </w:rPr>
        <w:t xml:space="preserve"> tool designed for creating task boards. The task boards produced can be archived and accessed from any device connected to the internet. Thus, providing a synchronised platform for being able to develop in.</w:t>
      </w:r>
      <w:r w:rsidR="00AC353D">
        <w:rPr>
          <w:rFonts w:ascii="Bell MT" w:hAnsi="Bell MT"/>
          <w:sz w:val="24"/>
          <w:szCs w:val="24"/>
        </w:rPr>
        <w:t xml:space="preserve"> A board is where the management for each project takes place. Each board is made up of a series of lists and each list contains </w:t>
      </w:r>
      <w:r w:rsidR="00044246">
        <w:rPr>
          <w:rFonts w:ascii="Bell MT" w:hAnsi="Bell MT"/>
          <w:sz w:val="24"/>
          <w:szCs w:val="24"/>
        </w:rPr>
        <w:t>several</w:t>
      </w:r>
      <w:r w:rsidR="00AC353D">
        <w:rPr>
          <w:rFonts w:ascii="Bell MT" w:hAnsi="Bell MT"/>
          <w:sz w:val="24"/>
          <w:szCs w:val="24"/>
        </w:rPr>
        <w:t xml:space="preserve"> items that represent each task. These items are called cards and the idea of </w:t>
      </w:r>
      <w:r w:rsidR="00044246">
        <w:rPr>
          <w:rFonts w:ascii="Bell MT" w:hAnsi="Bell MT"/>
          <w:sz w:val="24"/>
          <w:szCs w:val="24"/>
        </w:rPr>
        <w:t>T</w:t>
      </w:r>
      <w:r w:rsidR="00AC353D">
        <w:rPr>
          <w:rFonts w:ascii="Bell MT" w:hAnsi="Bell MT"/>
          <w:sz w:val="24"/>
          <w:szCs w:val="24"/>
        </w:rPr>
        <w:t>rello is that as the project progresses, these cards can dynamically move</w:t>
      </w:r>
      <w:r w:rsidR="00BA7E62">
        <w:rPr>
          <w:rFonts w:ascii="Bell MT" w:hAnsi="Bell MT"/>
          <w:sz w:val="24"/>
          <w:szCs w:val="24"/>
        </w:rPr>
        <w:t xml:space="preserve"> – starting from the left </w:t>
      </w:r>
      <w:r w:rsidR="00FD1540">
        <w:rPr>
          <w:rFonts w:ascii="Bell MT" w:hAnsi="Bell MT"/>
          <w:sz w:val="24"/>
          <w:szCs w:val="24"/>
        </w:rPr>
        <w:t>- to</w:t>
      </w:r>
      <w:r w:rsidR="00BA7E62">
        <w:rPr>
          <w:rFonts w:ascii="Bell MT" w:hAnsi="Bell MT"/>
          <w:sz w:val="24"/>
          <w:szCs w:val="24"/>
        </w:rPr>
        <w:t xml:space="preserve"> </w:t>
      </w:r>
      <w:r w:rsidR="00FD1540">
        <w:rPr>
          <w:rFonts w:ascii="Bell MT" w:hAnsi="Bell MT"/>
          <w:sz w:val="24"/>
          <w:szCs w:val="24"/>
        </w:rPr>
        <w:t>subsequent</w:t>
      </w:r>
      <w:r w:rsidR="00BA7E62">
        <w:rPr>
          <w:rFonts w:ascii="Bell MT" w:hAnsi="Bell MT"/>
          <w:sz w:val="24"/>
          <w:szCs w:val="24"/>
        </w:rPr>
        <w:t xml:space="preserve"> lists that represent the next stages of</w:t>
      </w:r>
      <w:r w:rsidR="004D6448">
        <w:rPr>
          <w:rFonts w:ascii="Bell MT" w:hAnsi="Bell MT"/>
          <w:sz w:val="24"/>
          <w:szCs w:val="24"/>
        </w:rPr>
        <w:t xml:space="preserve"> the</w:t>
      </w:r>
      <w:r w:rsidR="00BA7E62">
        <w:rPr>
          <w:rFonts w:ascii="Bell MT" w:hAnsi="Bell MT"/>
          <w:sz w:val="24"/>
          <w:szCs w:val="24"/>
        </w:rPr>
        <w:t xml:space="preserve"> project.</w:t>
      </w:r>
      <w:r w:rsidR="00FD1540">
        <w:rPr>
          <w:rFonts w:ascii="Bell MT" w:hAnsi="Bell MT"/>
          <w:sz w:val="24"/>
          <w:szCs w:val="24"/>
        </w:rPr>
        <w:t xml:space="preserve"> Trello is a visual representation of the project’s progress. </w:t>
      </w:r>
      <w:r w:rsidR="000E1535">
        <w:rPr>
          <w:rFonts w:ascii="Bell MT" w:hAnsi="Bell MT"/>
          <w:sz w:val="24"/>
          <w:szCs w:val="24"/>
        </w:rPr>
        <w:t>The free version of Trello allows for a single addon.</w:t>
      </w:r>
    </w:p>
    <w:p w14:paraId="26269D7E" w14:textId="77777777" w:rsidR="004617FD" w:rsidRDefault="008209C1" w:rsidP="00CF2530">
      <w:pPr>
        <w:keepNext/>
      </w:pPr>
      <w:r w:rsidRPr="008209C1">
        <w:rPr>
          <w:noProof/>
        </w:rPr>
        <w:drawing>
          <wp:inline distT="0" distB="0" distL="0" distR="0" wp14:anchorId="4FEDD4F9" wp14:editId="51FD3FAA">
            <wp:extent cx="5497735" cy="25984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896"/>
                    <a:stretch/>
                  </pic:blipFill>
                  <pic:spPr bwMode="auto">
                    <a:xfrm>
                      <a:off x="0" y="0"/>
                      <a:ext cx="5518068" cy="2608030"/>
                    </a:xfrm>
                    <a:prstGeom prst="rect">
                      <a:avLst/>
                    </a:prstGeom>
                    <a:ln>
                      <a:noFill/>
                    </a:ln>
                    <a:extLst>
                      <a:ext uri="{53640926-AAD7-44D8-BBD7-CCE9431645EC}">
                        <a14:shadowObscured xmlns:a14="http://schemas.microsoft.com/office/drawing/2010/main"/>
                      </a:ext>
                    </a:extLst>
                  </pic:spPr>
                </pic:pic>
              </a:graphicData>
            </a:graphic>
          </wp:inline>
        </w:drawing>
      </w:r>
    </w:p>
    <w:p w14:paraId="5857219C" w14:textId="7B8C894E" w:rsidR="008209C1" w:rsidRDefault="004617FD" w:rsidP="00CF2530">
      <w:pPr>
        <w:pStyle w:val="Caption"/>
        <w:rPr>
          <w:rFonts w:ascii="Bell MT" w:hAnsi="Bell MT"/>
          <w:sz w:val="24"/>
          <w:szCs w:val="24"/>
        </w:rPr>
      </w:pPr>
      <w:r>
        <w:t xml:space="preserve">Figure </w:t>
      </w:r>
      <w:ins w:id="584" w:author="Tassos Anastasiou" w:date="2020-05-09T13:53:00Z">
        <w:r w:rsidR="001A5D4B">
          <w:fldChar w:fldCharType="begin"/>
        </w:r>
        <w:r w:rsidR="001A5D4B">
          <w:instrText xml:space="preserve"> STYLEREF 1 \s </w:instrText>
        </w:r>
      </w:ins>
      <w:r w:rsidR="001A5D4B">
        <w:fldChar w:fldCharType="separate"/>
      </w:r>
      <w:r w:rsidR="001A5D4B">
        <w:rPr>
          <w:noProof/>
        </w:rPr>
        <w:t>2</w:t>
      </w:r>
      <w:ins w:id="585"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586" w:author="Tassos Anastasiou" w:date="2020-05-09T13:53:00Z">
        <w:r w:rsidR="001A5D4B">
          <w:rPr>
            <w:noProof/>
          </w:rPr>
          <w:t>2</w:t>
        </w:r>
        <w:r w:rsidR="001A5D4B">
          <w:fldChar w:fldCharType="end"/>
        </w:r>
      </w:ins>
      <w:del w:id="587"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2</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2</w:delText>
        </w:r>
        <w:r w:rsidR="00896C83" w:rsidDel="009F36EC">
          <w:rPr>
            <w:noProof/>
          </w:rPr>
          <w:fldChar w:fldCharType="end"/>
        </w:r>
      </w:del>
      <w:r>
        <w:t xml:space="preserve">: </w:t>
      </w:r>
      <w:r w:rsidRPr="00CE5AAE">
        <w:t>Visual representation of the project using cards and lists in a Trello board.</w:t>
      </w:r>
    </w:p>
    <w:p w14:paraId="5B10CE5D" w14:textId="669B8D02" w:rsidR="00941FED" w:rsidRDefault="00A06476">
      <w:pPr>
        <w:pStyle w:val="Heading3"/>
        <w:pPrChange w:id="588" w:author="Tassos Anastasiou" w:date="2020-05-09T17:49:00Z">
          <w:pPr>
            <w:pStyle w:val="Heading2"/>
            <w:numPr>
              <w:ilvl w:val="0"/>
              <w:numId w:val="0"/>
            </w:numPr>
            <w:ind w:left="0" w:firstLine="0"/>
          </w:pPr>
        </w:pPrChange>
      </w:pPr>
      <w:bookmarkStart w:id="589" w:name="_Toc40412159"/>
      <w:r>
        <w:lastRenderedPageBreak/>
        <w:t>Team Gantt</w:t>
      </w:r>
      <w:bookmarkEnd w:id="589"/>
      <w:r>
        <w:t xml:space="preserve"> </w:t>
      </w:r>
    </w:p>
    <w:p w14:paraId="213267EC" w14:textId="7C3EF310" w:rsidR="00EF01E4" w:rsidRPr="005211E8" w:rsidRDefault="00AC353D" w:rsidP="00E71ABF">
      <w:pPr>
        <w:rPr>
          <w:rFonts w:ascii="Bell MT" w:hAnsi="Bell MT"/>
          <w:sz w:val="24"/>
          <w:szCs w:val="24"/>
        </w:rPr>
      </w:pPr>
      <w:r w:rsidRPr="005211E8">
        <w:rPr>
          <w:rFonts w:ascii="Bell MT" w:hAnsi="Bell MT"/>
          <w:sz w:val="24"/>
          <w:szCs w:val="24"/>
        </w:rPr>
        <w:t>Team Gantt is an online software for producing</w:t>
      </w:r>
      <w:r w:rsidR="006453B3" w:rsidRPr="005211E8">
        <w:rPr>
          <w:rFonts w:ascii="Bell MT" w:hAnsi="Bell MT"/>
          <w:sz w:val="24"/>
          <w:szCs w:val="24"/>
        </w:rPr>
        <w:t xml:space="preserve"> dynamic</w:t>
      </w:r>
      <w:r w:rsidRPr="005211E8">
        <w:rPr>
          <w:rFonts w:ascii="Bell MT" w:hAnsi="Bell MT"/>
          <w:sz w:val="24"/>
          <w:szCs w:val="24"/>
        </w:rPr>
        <w:t xml:space="preserve"> </w:t>
      </w:r>
      <w:r w:rsidR="006453B3" w:rsidRPr="005211E8">
        <w:rPr>
          <w:rFonts w:ascii="Bell MT" w:hAnsi="Bell MT"/>
          <w:sz w:val="24"/>
          <w:szCs w:val="24"/>
        </w:rPr>
        <w:t>Gantt</w:t>
      </w:r>
      <w:r w:rsidRPr="005211E8">
        <w:rPr>
          <w:rFonts w:ascii="Bell MT" w:hAnsi="Bell MT"/>
          <w:sz w:val="24"/>
          <w:szCs w:val="24"/>
        </w:rPr>
        <w:t xml:space="preserve"> charts and keep track of tasks </w:t>
      </w:r>
      <w:r w:rsidR="006453B3" w:rsidRPr="005211E8">
        <w:rPr>
          <w:rFonts w:ascii="Bell MT" w:hAnsi="Bell MT"/>
          <w:sz w:val="24"/>
          <w:szCs w:val="24"/>
        </w:rPr>
        <w:t>for</w:t>
      </w:r>
      <w:r w:rsidRPr="005211E8">
        <w:rPr>
          <w:rFonts w:ascii="Bell MT" w:hAnsi="Bell MT"/>
          <w:sz w:val="24"/>
          <w:szCs w:val="24"/>
        </w:rPr>
        <w:t xml:space="preserve"> a project. It can be synchronised with a </w:t>
      </w:r>
      <w:r w:rsidR="006453B3" w:rsidRPr="005211E8">
        <w:rPr>
          <w:rFonts w:ascii="Bell MT" w:hAnsi="Bell MT"/>
          <w:sz w:val="24"/>
          <w:szCs w:val="24"/>
        </w:rPr>
        <w:t>T</w:t>
      </w:r>
      <w:r w:rsidRPr="005211E8">
        <w:rPr>
          <w:rFonts w:ascii="Bell MT" w:hAnsi="Bell MT"/>
          <w:sz w:val="24"/>
          <w:szCs w:val="24"/>
        </w:rPr>
        <w:t>rello board</w:t>
      </w:r>
      <w:r w:rsidR="006453B3" w:rsidRPr="005211E8">
        <w:rPr>
          <w:rFonts w:ascii="Bell MT" w:hAnsi="Bell MT"/>
          <w:sz w:val="24"/>
          <w:szCs w:val="24"/>
        </w:rPr>
        <w:t>.</w:t>
      </w:r>
      <w:r w:rsidRPr="005211E8">
        <w:rPr>
          <w:rFonts w:ascii="Bell MT" w:hAnsi="Bell MT"/>
          <w:sz w:val="24"/>
          <w:szCs w:val="24"/>
        </w:rPr>
        <w:t xml:space="preserve"> </w:t>
      </w:r>
      <w:r w:rsidR="006453B3" w:rsidRPr="005211E8">
        <w:rPr>
          <w:rFonts w:ascii="Bell MT" w:hAnsi="Bell MT"/>
          <w:sz w:val="24"/>
          <w:szCs w:val="24"/>
        </w:rPr>
        <w:t>Hence,</w:t>
      </w:r>
      <w:r w:rsidR="000E1535" w:rsidRPr="005211E8">
        <w:rPr>
          <w:rFonts w:ascii="Bell MT" w:hAnsi="Bell MT"/>
          <w:sz w:val="24"/>
          <w:szCs w:val="24"/>
        </w:rPr>
        <w:t xml:space="preserve"> breaking down and</w:t>
      </w:r>
      <w:r w:rsidRPr="005211E8">
        <w:rPr>
          <w:rFonts w:ascii="Bell MT" w:hAnsi="Bell MT"/>
          <w:sz w:val="24"/>
          <w:szCs w:val="24"/>
        </w:rPr>
        <w:t xml:space="preserve"> </w:t>
      </w:r>
      <w:r w:rsidR="006453B3" w:rsidRPr="005211E8">
        <w:rPr>
          <w:rFonts w:ascii="Bell MT" w:hAnsi="Bell MT"/>
          <w:sz w:val="24"/>
          <w:szCs w:val="24"/>
        </w:rPr>
        <w:t xml:space="preserve">updating the tasks dynamically but also setting a deadline </w:t>
      </w:r>
      <w:r w:rsidR="000E1535" w:rsidRPr="005211E8">
        <w:rPr>
          <w:rFonts w:ascii="Bell MT" w:hAnsi="Bell MT"/>
          <w:sz w:val="24"/>
          <w:szCs w:val="24"/>
        </w:rPr>
        <w:t>that can be represented visually.</w:t>
      </w:r>
    </w:p>
    <w:p w14:paraId="1B2E6F2E" w14:textId="77777777" w:rsidR="004617FD" w:rsidRDefault="005D00FE" w:rsidP="008E186B">
      <w:pPr>
        <w:keepNext/>
      </w:pPr>
      <w:r>
        <w:rPr>
          <w:noProof/>
        </w:rPr>
        <w:drawing>
          <wp:inline distT="0" distB="0" distL="0" distR="0" wp14:anchorId="21E0FAEA" wp14:editId="6E88DAAD">
            <wp:extent cx="5722620"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903"/>
                    <a:stretch/>
                  </pic:blipFill>
                  <pic:spPr bwMode="auto">
                    <a:xfrm>
                      <a:off x="0" y="0"/>
                      <a:ext cx="572262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15FF96B0" w14:textId="08BBBA5D" w:rsidR="00FA609D" w:rsidRDefault="004617FD" w:rsidP="008E186B">
      <w:pPr>
        <w:pStyle w:val="Caption"/>
      </w:pPr>
      <w:r>
        <w:t xml:space="preserve">Figure </w:t>
      </w:r>
      <w:ins w:id="590" w:author="Tassos Anastasiou" w:date="2020-05-09T13:53:00Z">
        <w:r w:rsidR="001A5D4B">
          <w:fldChar w:fldCharType="begin"/>
        </w:r>
        <w:r w:rsidR="001A5D4B">
          <w:instrText xml:space="preserve"> STYLEREF 1 \s </w:instrText>
        </w:r>
      </w:ins>
      <w:r w:rsidR="001A5D4B">
        <w:fldChar w:fldCharType="separate"/>
      </w:r>
      <w:r w:rsidR="001A5D4B">
        <w:rPr>
          <w:noProof/>
        </w:rPr>
        <w:t>2</w:t>
      </w:r>
      <w:ins w:id="591"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592" w:author="Tassos Anastasiou" w:date="2020-05-09T13:53:00Z">
        <w:r w:rsidR="001A5D4B">
          <w:rPr>
            <w:noProof/>
          </w:rPr>
          <w:t>3</w:t>
        </w:r>
        <w:r w:rsidR="001A5D4B">
          <w:fldChar w:fldCharType="end"/>
        </w:r>
      </w:ins>
      <w:del w:id="593"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2</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3</w:delText>
        </w:r>
        <w:r w:rsidR="00896C83" w:rsidDel="009F36EC">
          <w:rPr>
            <w:noProof/>
          </w:rPr>
          <w:fldChar w:fldCharType="end"/>
        </w:r>
      </w:del>
      <w:r>
        <w:t xml:space="preserve">: </w:t>
      </w:r>
      <w:r w:rsidRPr="00450F24">
        <w:t>Example of Team Gantt. Milestones are broken down into smaller tasks that are represented visually based on the date that each task is set to be worked on. Some tasks can be dependent of other tasks, this can be represented</w:t>
      </w:r>
      <w:del w:id="594" w:author="Christos-Emmanouil Anastasiou" w:date="2020-05-02T19:20:00Z">
        <w:r w:rsidRPr="00450F24" w:rsidDel="00AE6340">
          <w:delText xml:space="preserve"> with the line starting at th</w:delText>
        </w:r>
      </w:del>
      <w:ins w:id="595" w:author="Christos-Emmanouil Anastasiou" w:date="2020-05-02T19:20:00Z">
        <w:r w:rsidR="00AE6340" w:rsidRPr="00AE6340">
          <w:t xml:space="preserve"> with the line starting at the end of one task and connecting to the start of the next task thus blocking it from initiating simultaneously.</w:t>
        </w:r>
      </w:ins>
    </w:p>
    <w:p w14:paraId="65036E1B" w14:textId="4FA3E90F" w:rsidR="005373AA" w:rsidRDefault="005373AA" w:rsidP="005373AA"/>
    <w:p w14:paraId="5E30C9D3" w14:textId="77777777" w:rsidR="005373AA" w:rsidRDefault="005373AA" w:rsidP="005373AA"/>
    <w:p w14:paraId="19596AF2" w14:textId="77777777" w:rsidR="004617FD" w:rsidRDefault="004617FD">
      <w:pPr>
        <w:rPr>
          <w:rFonts w:asciiTheme="majorHAnsi" w:eastAsiaTheme="majorEastAsia" w:hAnsiTheme="majorHAnsi" w:cstheme="majorBidi"/>
          <w:b/>
          <w:bCs/>
          <w:caps/>
          <w:spacing w:val="4"/>
          <w:sz w:val="40"/>
          <w:szCs w:val="40"/>
        </w:rPr>
      </w:pPr>
      <w:r>
        <w:rPr>
          <w:sz w:val="40"/>
          <w:szCs w:val="40"/>
        </w:rPr>
        <w:br w:type="page"/>
      </w:r>
    </w:p>
    <w:p w14:paraId="0C8EF689" w14:textId="10AA3E8F" w:rsidR="002166F8" w:rsidRPr="002166F8" w:rsidRDefault="002166F8" w:rsidP="00C6590E">
      <w:pPr>
        <w:pStyle w:val="Heading1"/>
        <w:rPr>
          <w:sz w:val="40"/>
          <w:szCs w:val="40"/>
        </w:rPr>
      </w:pPr>
      <w:bookmarkStart w:id="596" w:name="_Toc40412160"/>
      <w:bookmarkEnd w:id="596"/>
    </w:p>
    <w:p w14:paraId="4C8DC375" w14:textId="6341A234" w:rsidR="003128AA" w:rsidRPr="00C6590E" w:rsidRDefault="00FB2F18" w:rsidP="008E186B">
      <w:pPr>
        <w:pStyle w:val="Heading2"/>
      </w:pPr>
      <w:bookmarkStart w:id="597" w:name="_Toc40412161"/>
      <w:r w:rsidRPr="00C6590E">
        <w:t>Overview of techniques</w:t>
      </w:r>
      <w:bookmarkEnd w:id="597"/>
    </w:p>
    <w:p w14:paraId="6B22F915" w14:textId="0462B8D6" w:rsidR="00D102A3" w:rsidRDefault="001E73EC" w:rsidP="00D102A3">
      <w:pPr>
        <w:ind w:firstLine="720"/>
        <w:rPr>
          <w:rFonts w:ascii="Bell MT" w:hAnsi="Bell MT"/>
          <w:sz w:val="24"/>
          <w:szCs w:val="24"/>
        </w:rPr>
      </w:pPr>
      <w:r w:rsidRPr="00C6590E">
        <w:rPr>
          <w:rFonts w:ascii="Bell MT" w:hAnsi="Bell MT"/>
          <w:sz w:val="24"/>
          <w:szCs w:val="24"/>
        </w:rPr>
        <w:t xml:space="preserve">In this chapter, a brief overview of the </w:t>
      </w:r>
      <w:r w:rsidR="00EC1938">
        <w:rPr>
          <w:rFonts w:ascii="Bell MT" w:hAnsi="Bell MT"/>
          <w:sz w:val="24"/>
          <w:szCs w:val="24"/>
        </w:rPr>
        <w:t xml:space="preserve">destructible environment </w:t>
      </w:r>
      <w:r w:rsidRPr="00C6590E">
        <w:rPr>
          <w:rFonts w:ascii="Bell MT" w:hAnsi="Bell MT"/>
          <w:sz w:val="24"/>
          <w:szCs w:val="24"/>
        </w:rPr>
        <w:t xml:space="preserve">techniques used in various games </w:t>
      </w:r>
      <w:r w:rsidR="00B06F84" w:rsidRPr="00C6590E">
        <w:rPr>
          <w:rFonts w:ascii="Bell MT" w:hAnsi="Bell MT"/>
          <w:sz w:val="24"/>
          <w:szCs w:val="24"/>
        </w:rPr>
        <w:t>developed</w:t>
      </w:r>
      <w:r w:rsidRPr="00C6590E">
        <w:rPr>
          <w:rFonts w:ascii="Bell MT" w:hAnsi="Bell MT"/>
          <w:sz w:val="24"/>
          <w:szCs w:val="24"/>
        </w:rPr>
        <w:t xml:space="preserve"> in the last 40 years</w:t>
      </w:r>
      <w:r w:rsidR="007F681A">
        <w:rPr>
          <w:rFonts w:ascii="Bell MT" w:hAnsi="Bell MT"/>
          <w:sz w:val="24"/>
          <w:szCs w:val="24"/>
        </w:rPr>
        <w:t xml:space="preserve"> </w:t>
      </w:r>
      <w:r w:rsidR="000F2B76">
        <w:rPr>
          <w:rFonts w:ascii="Bell MT" w:hAnsi="Bell MT"/>
          <w:sz w:val="24"/>
          <w:szCs w:val="24"/>
        </w:rPr>
        <w:t>will be studied</w:t>
      </w:r>
      <w:r w:rsidR="00EC1938">
        <w:rPr>
          <w:rFonts w:ascii="Bell MT" w:hAnsi="Bell MT"/>
          <w:sz w:val="24"/>
          <w:szCs w:val="24"/>
        </w:rPr>
        <w:t>.</w:t>
      </w:r>
      <w:r w:rsidR="00CF7793">
        <w:rPr>
          <w:rFonts w:ascii="Bell MT" w:hAnsi="Bell MT"/>
          <w:sz w:val="24"/>
          <w:szCs w:val="24"/>
        </w:rPr>
        <w:t xml:space="preserve"> </w:t>
      </w:r>
      <w:r w:rsidR="00EC1938">
        <w:rPr>
          <w:rFonts w:ascii="Bell MT" w:hAnsi="Bell MT"/>
          <w:sz w:val="24"/>
          <w:szCs w:val="24"/>
        </w:rPr>
        <w:t xml:space="preserve">This will </w:t>
      </w:r>
      <w:r w:rsidR="00CF7793">
        <w:rPr>
          <w:rFonts w:ascii="Bell MT" w:hAnsi="Bell MT"/>
          <w:sz w:val="24"/>
          <w:szCs w:val="24"/>
        </w:rPr>
        <w:t xml:space="preserve">assist </w:t>
      </w:r>
      <w:r w:rsidR="00D102A3">
        <w:rPr>
          <w:rFonts w:ascii="Bell MT" w:hAnsi="Bell MT"/>
          <w:sz w:val="24"/>
          <w:szCs w:val="24"/>
        </w:rPr>
        <w:t xml:space="preserve">in </w:t>
      </w:r>
      <w:r w:rsidR="00CF7793">
        <w:rPr>
          <w:rFonts w:ascii="Bell MT" w:hAnsi="Bell MT"/>
          <w:sz w:val="24"/>
          <w:szCs w:val="24"/>
        </w:rPr>
        <w:t xml:space="preserve">the development of a physically </w:t>
      </w:r>
      <w:r w:rsidR="001F013A">
        <w:rPr>
          <w:rFonts w:ascii="Bell MT" w:hAnsi="Bell MT"/>
          <w:sz w:val="24"/>
          <w:szCs w:val="24"/>
        </w:rPr>
        <w:t>accurate</w:t>
      </w:r>
      <w:r w:rsidR="00CF7793">
        <w:rPr>
          <w:rFonts w:ascii="Bell MT" w:hAnsi="Bell MT"/>
          <w:sz w:val="24"/>
          <w:szCs w:val="24"/>
        </w:rPr>
        <w:t xml:space="preserve"> and dynamic destroyable environment</w:t>
      </w:r>
      <w:r w:rsidR="0038421D">
        <w:rPr>
          <w:rFonts w:ascii="Bell MT" w:hAnsi="Bell MT"/>
          <w:sz w:val="24"/>
          <w:szCs w:val="24"/>
        </w:rPr>
        <w:t>,</w:t>
      </w:r>
      <w:r w:rsidR="00CF7793">
        <w:rPr>
          <w:rFonts w:ascii="Bell MT" w:hAnsi="Bell MT"/>
          <w:sz w:val="24"/>
          <w:szCs w:val="24"/>
        </w:rPr>
        <w:t xml:space="preserve"> </w:t>
      </w:r>
      <w:r w:rsidR="001F013A">
        <w:rPr>
          <w:rFonts w:ascii="Bell MT" w:hAnsi="Bell MT"/>
          <w:sz w:val="24"/>
          <w:szCs w:val="24"/>
        </w:rPr>
        <w:t>thus avoiding</w:t>
      </w:r>
      <w:r w:rsidR="00CF7793">
        <w:rPr>
          <w:rFonts w:ascii="Bell MT" w:hAnsi="Bell MT"/>
          <w:sz w:val="24"/>
          <w:szCs w:val="24"/>
        </w:rPr>
        <w:t xml:space="preserve"> reinventing the wheel</w:t>
      </w:r>
      <w:r w:rsidRPr="00C6590E">
        <w:rPr>
          <w:rFonts w:ascii="Bell MT" w:hAnsi="Bell MT"/>
          <w:sz w:val="24"/>
          <w:szCs w:val="24"/>
        </w:rPr>
        <w:t>.</w:t>
      </w:r>
    </w:p>
    <w:p w14:paraId="749733FB" w14:textId="583D220C" w:rsidR="009E5882" w:rsidRDefault="001E73EC" w:rsidP="008E186B">
      <w:pPr>
        <w:ind w:firstLine="720"/>
        <w:rPr>
          <w:rFonts w:ascii="Bell MT" w:hAnsi="Bell MT"/>
          <w:sz w:val="24"/>
          <w:szCs w:val="24"/>
        </w:rPr>
      </w:pPr>
      <w:r w:rsidRPr="00C6590E">
        <w:rPr>
          <w:rFonts w:ascii="Bell MT" w:hAnsi="Bell MT"/>
          <w:sz w:val="24"/>
          <w:szCs w:val="24"/>
        </w:rPr>
        <w:t>It is worth noting that most modern</w:t>
      </w:r>
      <w:r w:rsidR="00ED6E9C">
        <w:rPr>
          <w:rFonts w:ascii="Bell MT" w:hAnsi="Bell MT"/>
          <w:sz w:val="24"/>
          <w:szCs w:val="24"/>
        </w:rPr>
        <w:t xml:space="preserve"> 3D</w:t>
      </w:r>
      <w:r w:rsidRPr="00C6590E">
        <w:rPr>
          <w:rFonts w:ascii="Bell MT" w:hAnsi="Bell MT"/>
          <w:sz w:val="24"/>
          <w:szCs w:val="24"/>
        </w:rPr>
        <w:t xml:space="preserve"> video games use the term destructible environment</w:t>
      </w:r>
      <w:r w:rsidR="00B06F84" w:rsidRPr="00C6590E">
        <w:rPr>
          <w:rFonts w:ascii="Bell MT" w:hAnsi="Bell MT"/>
          <w:sz w:val="24"/>
          <w:szCs w:val="24"/>
        </w:rPr>
        <w:t xml:space="preserve"> as a reference to destroyable objects</w:t>
      </w:r>
      <w:r w:rsidR="0038421D">
        <w:rPr>
          <w:rFonts w:ascii="Bell MT" w:hAnsi="Bell MT"/>
          <w:sz w:val="24"/>
          <w:szCs w:val="24"/>
        </w:rPr>
        <w:t>,</w:t>
      </w:r>
      <w:r w:rsidR="00B06F84" w:rsidRPr="00C6590E">
        <w:rPr>
          <w:rFonts w:ascii="Bell MT" w:hAnsi="Bell MT"/>
          <w:sz w:val="24"/>
          <w:szCs w:val="24"/>
        </w:rPr>
        <w:t xml:space="preserve"> such as any building, barrel, crate, tree or any other game object that appear in the game world</w:t>
      </w:r>
      <w:r w:rsidR="0038421D">
        <w:rPr>
          <w:rFonts w:ascii="Bell MT" w:hAnsi="Bell MT"/>
          <w:sz w:val="24"/>
          <w:szCs w:val="24"/>
        </w:rPr>
        <w:t>. This</w:t>
      </w:r>
      <w:r w:rsidR="00B06F84" w:rsidRPr="00C6590E">
        <w:rPr>
          <w:rFonts w:ascii="Bell MT" w:hAnsi="Bell MT"/>
          <w:sz w:val="24"/>
          <w:szCs w:val="24"/>
        </w:rPr>
        <w:t xml:space="preserve"> exclud</w:t>
      </w:r>
      <w:r w:rsidR="0038421D">
        <w:rPr>
          <w:rFonts w:ascii="Bell MT" w:hAnsi="Bell MT"/>
          <w:sz w:val="24"/>
          <w:szCs w:val="24"/>
        </w:rPr>
        <w:t>es</w:t>
      </w:r>
      <w:r w:rsidR="00B06F84" w:rsidRPr="00C6590E">
        <w:rPr>
          <w:rFonts w:ascii="Bell MT" w:hAnsi="Bell MT"/>
          <w:sz w:val="24"/>
          <w:szCs w:val="24"/>
        </w:rPr>
        <w:t xml:space="preserve"> terrains, distant geometry such as sky-boxes and game characte</w:t>
      </w:r>
      <w:r w:rsidR="00E760ED" w:rsidRPr="00C6590E">
        <w:rPr>
          <w:rFonts w:ascii="Bell MT" w:hAnsi="Bell MT"/>
          <w:sz w:val="24"/>
          <w:szCs w:val="24"/>
        </w:rPr>
        <w:t xml:space="preserve">rs </w:t>
      </w:r>
      <w:r w:rsidR="00BC2215" w:rsidRPr="00C6590E">
        <w:rPr>
          <w:rFonts w:ascii="Bell MT" w:hAnsi="Bell MT"/>
          <w:sz w:val="24"/>
          <w:szCs w:val="24"/>
        </w:rPr>
        <w:t>as</w:t>
      </w:r>
      <w:r w:rsidR="00FE79B6" w:rsidRPr="00C6590E">
        <w:rPr>
          <w:rFonts w:ascii="Bell MT" w:hAnsi="Bell MT"/>
          <w:sz w:val="24"/>
          <w:szCs w:val="24"/>
        </w:rPr>
        <w:t xml:space="preserve"> terrain </w:t>
      </w:r>
      <w:r w:rsidR="00AC015B">
        <w:rPr>
          <w:rFonts w:ascii="Bell MT" w:hAnsi="Bell MT"/>
          <w:sz w:val="24"/>
          <w:szCs w:val="24"/>
        </w:rPr>
        <w:t>deformation</w:t>
      </w:r>
      <w:r w:rsidR="00FE79B6" w:rsidRPr="00C6590E">
        <w:rPr>
          <w:rFonts w:ascii="Bell MT" w:hAnsi="Bell MT"/>
          <w:sz w:val="24"/>
          <w:szCs w:val="24"/>
        </w:rPr>
        <w:t xml:space="preserve"> </w:t>
      </w:r>
      <w:r w:rsidR="00BC2215" w:rsidRPr="00C6590E">
        <w:rPr>
          <w:rFonts w:ascii="Bell MT" w:hAnsi="Bell MT"/>
          <w:sz w:val="24"/>
          <w:szCs w:val="24"/>
        </w:rPr>
        <w:t xml:space="preserve">was not </w:t>
      </w:r>
      <w:r w:rsidR="00AC015B">
        <w:rPr>
          <w:rFonts w:ascii="Bell MT" w:hAnsi="Bell MT"/>
          <w:sz w:val="24"/>
          <w:szCs w:val="24"/>
        </w:rPr>
        <w:t>featured</w:t>
      </w:r>
      <w:r w:rsidR="008A4164" w:rsidRPr="00C6590E">
        <w:rPr>
          <w:rFonts w:ascii="Bell MT" w:hAnsi="Bell MT"/>
          <w:sz w:val="24"/>
          <w:szCs w:val="24"/>
        </w:rPr>
        <w:t>.</w:t>
      </w:r>
      <w:r w:rsidR="00946056" w:rsidRPr="00C6590E">
        <w:rPr>
          <w:rFonts w:ascii="Bell MT" w:hAnsi="Bell MT"/>
          <w:sz w:val="24"/>
          <w:szCs w:val="24"/>
        </w:rPr>
        <w:t xml:space="preserve"> </w:t>
      </w:r>
      <w:r w:rsidR="00AC015B">
        <w:rPr>
          <w:rFonts w:ascii="Bell MT" w:hAnsi="Bell MT"/>
          <w:sz w:val="24"/>
          <w:szCs w:val="24"/>
        </w:rPr>
        <w:t xml:space="preserve">In the simplified version of 2D view however, </w:t>
      </w:r>
      <w:r w:rsidR="00E67022">
        <w:rPr>
          <w:rFonts w:ascii="Bell MT" w:hAnsi="Bell MT"/>
          <w:sz w:val="24"/>
          <w:szCs w:val="24"/>
        </w:rPr>
        <w:t>several</w:t>
      </w:r>
      <w:r w:rsidR="00AC015B">
        <w:rPr>
          <w:rFonts w:ascii="Bell MT" w:hAnsi="Bell MT"/>
          <w:sz w:val="24"/>
          <w:szCs w:val="24"/>
        </w:rPr>
        <w:t xml:space="preserve"> </w:t>
      </w:r>
      <w:r w:rsidR="00AC015B" w:rsidRPr="00AC015B">
        <w:rPr>
          <w:rFonts w:ascii="Bell MT" w:hAnsi="Bell MT"/>
          <w:sz w:val="24"/>
          <w:szCs w:val="24"/>
        </w:rPr>
        <w:t xml:space="preserve">games </w:t>
      </w:r>
      <w:r w:rsidR="00AC015B">
        <w:rPr>
          <w:rFonts w:ascii="Bell MT" w:hAnsi="Bell MT"/>
          <w:sz w:val="24"/>
          <w:szCs w:val="24"/>
        </w:rPr>
        <w:t>included the terrain when referring to destructible environments</w:t>
      </w:r>
      <w:r w:rsidR="00AC015B" w:rsidRPr="00AC015B">
        <w:rPr>
          <w:rFonts w:ascii="Bell MT" w:hAnsi="Bell MT"/>
          <w:sz w:val="24"/>
          <w:szCs w:val="24"/>
        </w:rPr>
        <w:t>. As we can see in games such as</w:t>
      </w:r>
      <w:r w:rsidR="00AC015B">
        <w:rPr>
          <w:rFonts w:ascii="Bell MT" w:hAnsi="Bell MT"/>
          <w:sz w:val="24"/>
          <w:szCs w:val="24"/>
        </w:rPr>
        <w:t xml:space="preserve"> Scorched Earth (1991)</w:t>
      </w:r>
      <w:r w:rsidR="00FD2560">
        <w:rPr>
          <w:rFonts w:ascii="Bell MT" w:hAnsi="Bell MT"/>
          <w:sz w:val="24"/>
          <w:szCs w:val="24"/>
        </w:rPr>
        <w:t xml:space="preserve"> </w:t>
      </w:r>
      <w:r w:rsidR="00FD2560" w:rsidRPr="00FD2560">
        <w:rPr>
          <w:rFonts w:ascii="Bell MT" w:hAnsi="Bell MT"/>
          <w:color w:val="FF0000"/>
          <w:sz w:val="24"/>
          <w:szCs w:val="24"/>
        </w:rPr>
        <w:t>[18]</w:t>
      </w:r>
      <w:r w:rsidR="00AC015B">
        <w:rPr>
          <w:rFonts w:ascii="Bell MT" w:hAnsi="Bell MT"/>
          <w:sz w:val="24"/>
          <w:szCs w:val="24"/>
        </w:rPr>
        <w:t>, Worms (1995)</w:t>
      </w:r>
      <w:r w:rsidR="00FD2560">
        <w:rPr>
          <w:rFonts w:ascii="Bell MT" w:hAnsi="Bell MT"/>
          <w:sz w:val="24"/>
          <w:szCs w:val="24"/>
        </w:rPr>
        <w:t xml:space="preserve"> </w:t>
      </w:r>
      <w:r w:rsidR="00FD2560" w:rsidRPr="00366043">
        <w:rPr>
          <w:rFonts w:ascii="Bell MT" w:hAnsi="Bell MT"/>
          <w:color w:val="FF0000"/>
          <w:sz w:val="24"/>
          <w:szCs w:val="24"/>
        </w:rPr>
        <w:t>[19</w:t>
      </w:r>
      <w:r w:rsidR="00C9120C" w:rsidRPr="00366043">
        <w:rPr>
          <w:rFonts w:ascii="Bell MT" w:hAnsi="Bell MT"/>
          <w:color w:val="FF0000"/>
          <w:sz w:val="24"/>
          <w:szCs w:val="24"/>
        </w:rPr>
        <w:t>]</w:t>
      </w:r>
      <w:r w:rsidR="00C9120C">
        <w:rPr>
          <w:rFonts w:ascii="Bell MT" w:hAnsi="Bell MT"/>
          <w:sz w:val="24"/>
          <w:szCs w:val="24"/>
        </w:rPr>
        <w:t>,</w:t>
      </w:r>
      <w:r w:rsidR="00AC015B">
        <w:rPr>
          <w:rFonts w:ascii="Bell MT" w:hAnsi="Bell MT"/>
          <w:sz w:val="24"/>
          <w:szCs w:val="24"/>
        </w:rPr>
        <w:t xml:space="preserve"> Broforce (2015)</w:t>
      </w:r>
      <w:r w:rsidR="00FD2560">
        <w:rPr>
          <w:rFonts w:ascii="Bell MT" w:hAnsi="Bell MT"/>
          <w:sz w:val="24"/>
          <w:szCs w:val="24"/>
        </w:rPr>
        <w:t xml:space="preserve"> </w:t>
      </w:r>
      <w:r w:rsidR="00FD2560" w:rsidRPr="00366043">
        <w:rPr>
          <w:rFonts w:ascii="Bell MT" w:hAnsi="Bell MT"/>
          <w:color w:val="FF0000"/>
          <w:sz w:val="24"/>
          <w:szCs w:val="24"/>
        </w:rPr>
        <w:t>[20]</w:t>
      </w:r>
      <w:r w:rsidR="00AC015B">
        <w:rPr>
          <w:rFonts w:ascii="Bell MT" w:hAnsi="Bell MT"/>
          <w:sz w:val="24"/>
          <w:szCs w:val="24"/>
        </w:rPr>
        <w:t xml:space="preserve"> and Noita (2019)</w:t>
      </w:r>
      <w:r w:rsidR="00FD2560">
        <w:rPr>
          <w:rFonts w:ascii="Bell MT" w:hAnsi="Bell MT"/>
          <w:sz w:val="24"/>
          <w:szCs w:val="24"/>
        </w:rPr>
        <w:t xml:space="preserve"> </w:t>
      </w:r>
      <w:r w:rsidR="00FD2560" w:rsidRPr="00366043">
        <w:rPr>
          <w:rFonts w:ascii="Bell MT" w:hAnsi="Bell MT"/>
          <w:color w:val="FF0000"/>
          <w:sz w:val="24"/>
          <w:szCs w:val="24"/>
        </w:rPr>
        <w:t>[21</w:t>
      </w:r>
      <w:r w:rsidR="00AF2554" w:rsidRPr="00366043">
        <w:rPr>
          <w:rFonts w:ascii="Bell MT" w:hAnsi="Bell MT"/>
          <w:color w:val="FF0000"/>
          <w:sz w:val="24"/>
          <w:szCs w:val="24"/>
        </w:rPr>
        <w:t>]</w:t>
      </w:r>
      <w:r w:rsidR="00D102A3">
        <w:rPr>
          <w:rFonts w:ascii="Bell MT" w:hAnsi="Bell MT"/>
          <w:sz w:val="24"/>
          <w:szCs w:val="24"/>
        </w:rPr>
        <w:t>,</w:t>
      </w:r>
      <w:r w:rsidR="00AC015B" w:rsidRPr="00AC015B">
        <w:rPr>
          <w:rFonts w:ascii="Bell MT" w:hAnsi="Bell MT"/>
          <w:sz w:val="24"/>
          <w:szCs w:val="24"/>
        </w:rPr>
        <w:t xml:space="preserve"> </w:t>
      </w:r>
      <w:r w:rsidR="00832D13">
        <w:rPr>
          <w:rFonts w:ascii="Bell MT" w:hAnsi="Bell MT"/>
          <w:sz w:val="24"/>
          <w:szCs w:val="24"/>
        </w:rPr>
        <w:t>r</w:t>
      </w:r>
      <w:r w:rsidR="00AC015B" w:rsidRPr="00AC015B">
        <w:rPr>
          <w:rFonts w:ascii="Bell MT" w:hAnsi="Bell MT"/>
          <w:sz w:val="24"/>
          <w:szCs w:val="24"/>
        </w:rPr>
        <w:t>emoval is based on pixels rather than whole objects.</w:t>
      </w:r>
      <w:r w:rsidR="00243DAA">
        <w:rPr>
          <w:rFonts w:ascii="Bell MT" w:hAnsi="Bell MT"/>
          <w:sz w:val="24"/>
          <w:szCs w:val="24"/>
        </w:rPr>
        <w:t xml:space="preserve"> </w:t>
      </w:r>
    </w:p>
    <w:p w14:paraId="281435EF" w14:textId="44F674AA" w:rsidR="00F47E09" w:rsidRDefault="008C2ACA" w:rsidP="00CF7793">
      <w:pPr>
        <w:rPr>
          <w:rFonts w:ascii="Bell MT" w:hAnsi="Bell MT"/>
          <w:sz w:val="24"/>
          <w:szCs w:val="24"/>
        </w:rPr>
      </w:pPr>
      <w:r>
        <w:rPr>
          <w:rFonts w:ascii="Bell MT" w:hAnsi="Bell MT"/>
          <w:sz w:val="24"/>
          <w:szCs w:val="24"/>
        </w:rPr>
        <w:t xml:space="preserve">The following </w:t>
      </w:r>
      <w:r w:rsidR="00F47E09">
        <w:rPr>
          <w:rFonts w:ascii="Bell MT" w:hAnsi="Bell MT"/>
          <w:sz w:val="24"/>
          <w:szCs w:val="24"/>
        </w:rPr>
        <w:t>comparisons</w:t>
      </w:r>
      <w:r>
        <w:rPr>
          <w:rFonts w:ascii="Bell MT" w:hAnsi="Bell MT"/>
          <w:sz w:val="24"/>
          <w:szCs w:val="24"/>
        </w:rPr>
        <w:t xml:space="preserve"> </w:t>
      </w:r>
      <w:r w:rsidR="00F47E09">
        <w:rPr>
          <w:rFonts w:ascii="Bell MT" w:hAnsi="Bell MT"/>
          <w:sz w:val="24"/>
          <w:szCs w:val="24"/>
        </w:rPr>
        <w:t>are</w:t>
      </w:r>
      <w:r>
        <w:rPr>
          <w:rFonts w:ascii="Bell MT" w:hAnsi="Bell MT"/>
          <w:sz w:val="24"/>
          <w:szCs w:val="24"/>
        </w:rPr>
        <w:t xml:space="preserve"> primarily based upon</w:t>
      </w:r>
      <w:r w:rsidR="002C7ECE">
        <w:rPr>
          <w:rFonts w:ascii="Bell MT" w:hAnsi="Bell MT"/>
          <w:sz w:val="24"/>
          <w:szCs w:val="24"/>
        </w:rPr>
        <w:t xml:space="preserve"> AMD physics engineer</w:t>
      </w:r>
      <w:r>
        <w:rPr>
          <w:rFonts w:ascii="Bell MT" w:hAnsi="Bell MT"/>
          <w:sz w:val="24"/>
          <w:szCs w:val="24"/>
        </w:rPr>
        <w:t xml:space="preserve"> Erwin Coumans’s presentation from SIGGRAPH 2011</w:t>
      </w:r>
      <w:r w:rsidR="00CD717F">
        <w:rPr>
          <w:rFonts w:ascii="Bell MT" w:hAnsi="Bell MT"/>
          <w:sz w:val="24"/>
          <w:szCs w:val="24"/>
        </w:rPr>
        <w:t xml:space="preserve"> </w:t>
      </w:r>
      <w:r w:rsidR="00CD717F" w:rsidRPr="00CD717F">
        <w:rPr>
          <w:rFonts w:ascii="Bell MT" w:hAnsi="Bell MT"/>
          <w:color w:val="FF0000"/>
          <w:sz w:val="24"/>
          <w:szCs w:val="24"/>
        </w:rPr>
        <w:t>[23]</w:t>
      </w:r>
      <w:r>
        <w:rPr>
          <w:rFonts w:ascii="Bell MT" w:hAnsi="Bell MT"/>
          <w:sz w:val="24"/>
          <w:szCs w:val="24"/>
        </w:rPr>
        <w:t xml:space="preserve"> where he </w:t>
      </w:r>
      <w:r w:rsidR="00F47E09">
        <w:rPr>
          <w:rFonts w:ascii="Bell MT" w:hAnsi="Bell MT"/>
          <w:sz w:val="24"/>
          <w:szCs w:val="24"/>
        </w:rPr>
        <w:t>spoke about</w:t>
      </w:r>
      <w:r>
        <w:rPr>
          <w:rFonts w:ascii="Bell MT" w:hAnsi="Bell MT"/>
          <w:sz w:val="24"/>
          <w:szCs w:val="24"/>
        </w:rPr>
        <w:t xml:space="preserve"> current solutions and research</w:t>
      </w:r>
      <w:r w:rsidR="00F47E09">
        <w:rPr>
          <w:rFonts w:ascii="Bell MT" w:hAnsi="Bell MT"/>
          <w:sz w:val="24"/>
          <w:szCs w:val="24"/>
        </w:rPr>
        <w:t xml:space="preserve"> on breakable game assets.</w:t>
      </w:r>
      <w:r>
        <w:rPr>
          <w:rFonts w:ascii="Bell MT" w:hAnsi="Bell MT"/>
          <w:sz w:val="24"/>
          <w:szCs w:val="24"/>
        </w:rPr>
        <w:t xml:space="preserve"> </w:t>
      </w:r>
      <w:r w:rsidR="00F47E09">
        <w:rPr>
          <w:rFonts w:ascii="Bell MT" w:hAnsi="Bell MT"/>
          <w:sz w:val="24"/>
          <w:szCs w:val="24"/>
        </w:rPr>
        <w:t>He broke the destruction process into two categories:</w:t>
      </w:r>
    </w:p>
    <w:p w14:paraId="48E000A8" w14:textId="77F68772" w:rsidR="008C2ACA" w:rsidRDefault="00F47E09" w:rsidP="00F47E09">
      <w:pPr>
        <w:pStyle w:val="ListParagraph"/>
        <w:numPr>
          <w:ilvl w:val="0"/>
          <w:numId w:val="2"/>
        </w:numPr>
        <w:rPr>
          <w:rFonts w:ascii="Bell MT" w:hAnsi="Bell MT"/>
          <w:sz w:val="24"/>
          <w:szCs w:val="24"/>
        </w:rPr>
      </w:pPr>
      <w:r>
        <w:rPr>
          <w:rFonts w:ascii="Bell MT" w:hAnsi="Bell MT"/>
          <w:sz w:val="24"/>
          <w:szCs w:val="24"/>
        </w:rPr>
        <w:t>Geometry preparation</w:t>
      </w:r>
      <w:r w:rsidR="002C7ECE">
        <w:rPr>
          <w:rFonts w:ascii="Bell MT" w:hAnsi="Bell MT"/>
          <w:sz w:val="24"/>
          <w:szCs w:val="24"/>
        </w:rPr>
        <w:t xml:space="preserve"> during development</w:t>
      </w:r>
    </w:p>
    <w:p w14:paraId="47B72350" w14:textId="7BACFCFE" w:rsidR="00AF2554" w:rsidRDefault="00AF2554" w:rsidP="00AF2554">
      <w:pPr>
        <w:pStyle w:val="ListParagraph"/>
        <w:ind w:left="780"/>
        <w:rPr>
          <w:rFonts w:ascii="Bell MT" w:hAnsi="Bell MT"/>
          <w:sz w:val="24"/>
          <w:szCs w:val="24"/>
        </w:rPr>
      </w:pPr>
      <w:r>
        <w:rPr>
          <w:rFonts w:ascii="Bell MT" w:hAnsi="Bell MT"/>
          <w:noProof/>
          <w:sz w:val="24"/>
          <w:szCs w:val="24"/>
        </w:rPr>
        <w:drawing>
          <wp:inline distT="0" distB="0" distL="0" distR="0" wp14:anchorId="383A659F" wp14:editId="79D501A5">
            <wp:extent cx="4981575" cy="5298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9035" cy="540203"/>
                    </a:xfrm>
                    <a:prstGeom prst="rect">
                      <a:avLst/>
                    </a:prstGeom>
                    <a:noFill/>
                    <a:ln>
                      <a:noFill/>
                    </a:ln>
                  </pic:spPr>
                </pic:pic>
              </a:graphicData>
            </a:graphic>
          </wp:inline>
        </w:drawing>
      </w:r>
    </w:p>
    <w:p w14:paraId="36728566" w14:textId="77777777" w:rsidR="00AF2554" w:rsidRDefault="00AF2554" w:rsidP="00AF2554">
      <w:pPr>
        <w:pStyle w:val="ListParagraph"/>
        <w:ind w:left="780"/>
        <w:rPr>
          <w:rFonts w:ascii="Bell MT" w:hAnsi="Bell MT"/>
          <w:sz w:val="24"/>
          <w:szCs w:val="24"/>
        </w:rPr>
      </w:pPr>
    </w:p>
    <w:p w14:paraId="1CBDDA39" w14:textId="76E456D9" w:rsidR="00F47E09" w:rsidRDefault="00F47E09" w:rsidP="00F47E09">
      <w:pPr>
        <w:pStyle w:val="ListParagraph"/>
        <w:numPr>
          <w:ilvl w:val="0"/>
          <w:numId w:val="2"/>
        </w:numPr>
        <w:rPr>
          <w:rFonts w:ascii="Bell MT" w:hAnsi="Bell MT"/>
          <w:sz w:val="24"/>
          <w:szCs w:val="24"/>
        </w:rPr>
      </w:pPr>
      <w:r>
        <w:rPr>
          <w:rFonts w:ascii="Bell MT" w:hAnsi="Bell MT"/>
          <w:sz w:val="24"/>
          <w:szCs w:val="24"/>
        </w:rPr>
        <w:t>Runtime destruction methods</w:t>
      </w:r>
    </w:p>
    <w:p w14:paraId="30E4C223" w14:textId="7ADAFAA1" w:rsidR="00AF2554" w:rsidRDefault="00AF2554" w:rsidP="00AF2554">
      <w:pPr>
        <w:pStyle w:val="ListParagraph"/>
        <w:ind w:left="780"/>
        <w:rPr>
          <w:rFonts w:ascii="Bell MT" w:hAnsi="Bell MT"/>
          <w:sz w:val="24"/>
          <w:szCs w:val="24"/>
        </w:rPr>
      </w:pPr>
      <w:r>
        <w:rPr>
          <w:rFonts w:ascii="Bell MT" w:hAnsi="Bell MT"/>
          <w:noProof/>
          <w:sz w:val="24"/>
          <w:szCs w:val="24"/>
        </w:rPr>
        <w:drawing>
          <wp:inline distT="0" distB="0" distL="0" distR="0" wp14:anchorId="664C0872" wp14:editId="3CD94C5E">
            <wp:extent cx="5010150" cy="86698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1490" cy="874135"/>
                    </a:xfrm>
                    <a:prstGeom prst="rect">
                      <a:avLst/>
                    </a:prstGeom>
                    <a:noFill/>
                    <a:ln>
                      <a:noFill/>
                    </a:ln>
                  </pic:spPr>
                </pic:pic>
              </a:graphicData>
            </a:graphic>
          </wp:inline>
        </w:drawing>
      </w:r>
    </w:p>
    <w:p w14:paraId="33B7EB48" w14:textId="77777777" w:rsidR="00EA24A6" w:rsidRPr="00EA24A6" w:rsidRDefault="00EA24A6" w:rsidP="00EA24A6">
      <w:pPr>
        <w:rPr>
          <w:rFonts w:ascii="Bell MT" w:hAnsi="Bell MT"/>
          <w:sz w:val="24"/>
          <w:szCs w:val="24"/>
        </w:rPr>
      </w:pPr>
    </w:p>
    <w:tbl>
      <w:tblPr>
        <w:tblStyle w:val="GridTable4"/>
        <w:tblW w:w="0" w:type="auto"/>
        <w:tblLook w:val="04A0" w:firstRow="1" w:lastRow="0" w:firstColumn="1" w:lastColumn="0" w:noHBand="0" w:noVBand="1"/>
      </w:tblPr>
      <w:tblGrid>
        <w:gridCol w:w="4508"/>
        <w:gridCol w:w="4508"/>
      </w:tblGrid>
      <w:tr w:rsidR="00443DDA" w14:paraId="181C8CDD" w14:textId="77777777" w:rsidTr="00C71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0D21E8" w14:textId="03774D51" w:rsidR="00443DDA" w:rsidRDefault="00443DDA" w:rsidP="00443DDA">
            <w:pPr>
              <w:rPr>
                <w:rFonts w:ascii="Bell MT" w:hAnsi="Bell MT"/>
                <w:sz w:val="24"/>
                <w:szCs w:val="24"/>
              </w:rPr>
            </w:pPr>
            <w:r>
              <w:rPr>
                <w:rFonts w:ascii="Bell MT" w:hAnsi="Bell MT"/>
                <w:sz w:val="24"/>
                <w:szCs w:val="24"/>
              </w:rPr>
              <w:t xml:space="preserve">Geometry </w:t>
            </w:r>
            <w:r w:rsidR="00C71DFB">
              <w:rPr>
                <w:rFonts w:ascii="Bell MT" w:hAnsi="Bell MT"/>
                <w:sz w:val="24"/>
                <w:szCs w:val="24"/>
              </w:rPr>
              <w:t>Preparation</w:t>
            </w:r>
          </w:p>
        </w:tc>
        <w:tc>
          <w:tcPr>
            <w:tcW w:w="4508" w:type="dxa"/>
          </w:tcPr>
          <w:p w14:paraId="56DA8491" w14:textId="545326AE" w:rsidR="00443DDA" w:rsidRDefault="00443DDA" w:rsidP="00443DDA">
            <w:pPr>
              <w:cnfStyle w:val="100000000000" w:firstRow="1" w:lastRow="0" w:firstColumn="0" w:lastColumn="0" w:oddVBand="0" w:evenVBand="0" w:oddHBand="0" w:evenHBand="0" w:firstRowFirstColumn="0" w:firstRowLastColumn="0" w:lastRowFirstColumn="0" w:lastRowLastColumn="0"/>
              <w:rPr>
                <w:rFonts w:ascii="Bell MT" w:hAnsi="Bell MT"/>
                <w:sz w:val="24"/>
                <w:szCs w:val="24"/>
              </w:rPr>
            </w:pPr>
            <w:r>
              <w:rPr>
                <w:rFonts w:ascii="Bell MT" w:hAnsi="Bell MT"/>
                <w:sz w:val="24"/>
                <w:szCs w:val="24"/>
              </w:rPr>
              <w:t>Runtime Destruction</w:t>
            </w:r>
          </w:p>
        </w:tc>
      </w:tr>
      <w:tr w:rsidR="00443DDA" w14:paraId="0D7931F1" w14:textId="77777777" w:rsidTr="00C71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54BA20" w14:textId="6FDC92F2" w:rsidR="00443DDA" w:rsidRPr="00AE68F6" w:rsidRDefault="00443DDA" w:rsidP="00443DDA">
            <w:pPr>
              <w:rPr>
                <w:rFonts w:ascii="Bell MT" w:hAnsi="Bell MT"/>
                <w:b w:val="0"/>
                <w:sz w:val="24"/>
                <w:szCs w:val="24"/>
              </w:rPr>
            </w:pPr>
            <w:r w:rsidRPr="00AE68F6">
              <w:rPr>
                <w:rFonts w:ascii="Bell MT" w:hAnsi="Bell MT"/>
                <w:b w:val="0"/>
                <w:sz w:val="24"/>
                <w:szCs w:val="24"/>
              </w:rPr>
              <w:t>Voronoi shatter, slicing</w:t>
            </w:r>
          </w:p>
        </w:tc>
        <w:tc>
          <w:tcPr>
            <w:tcW w:w="4508" w:type="dxa"/>
          </w:tcPr>
          <w:p w14:paraId="3F752E2C" w14:textId="48669C8E" w:rsidR="00443DDA" w:rsidRDefault="00443DDA" w:rsidP="00443DDA">
            <w:pPr>
              <w:cnfStyle w:val="000000100000" w:firstRow="0" w:lastRow="0" w:firstColumn="0" w:lastColumn="0" w:oddVBand="0" w:evenVBand="0" w:oddHBand="1" w:evenHBand="0" w:firstRowFirstColumn="0" w:firstRowLastColumn="0" w:lastRowFirstColumn="0" w:lastRowLastColumn="0"/>
              <w:rPr>
                <w:rFonts w:ascii="Bell MT" w:hAnsi="Bell MT"/>
                <w:sz w:val="24"/>
                <w:szCs w:val="24"/>
              </w:rPr>
            </w:pPr>
            <w:r>
              <w:rPr>
                <w:rFonts w:ascii="Bell MT" w:hAnsi="Bell MT"/>
                <w:sz w:val="24"/>
                <w:szCs w:val="24"/>
              </w:rPr>
              <w:t>Canned animation</w:t>
            </w:r>
          </w:p>
        </w:tc>
      </w:tr>
      <w:tr w:rsidR="00443DDA" w14:paraId="34CF2619" w14:textId="77777777" w:rsidTr="00C71DFB">
        <w:tc>
          <w:tcPr>
            <w:cnfStyle w:val="001000000000" w:firstRow="0" w:lastRow="0" w:firstColumn="1" w:lastColumn="0" w:oddVBand="0" w:evenVBand="0" w:oddHBand="0" w:evenHBand="0" w:firstRowFirstColumn="0" w:firstRowLastColumn="0" w:lastRowFirstColumn="0" w:lastRowLastColumn="0"/>
            <w:tcW w:w="4508" w:type="dxa"/>
          </w:tcPr>
          <w:p w14:paraId="7D7DA9DD" w14:textId="559DDB5D" w:rsidR="00443DDA" w:rsidRPr="00AE68F6" w:rsidRDefault="00443DDA" w:rsidP="00443DDA">
            <w:pPr>
              <w:rPr>
                <w:rFonts w:ascii="Bell MT" w:hAnsi="Bell MT"/>
                <w:b w:val="0"/>
                <w:sz w:val="24"/>
                <w:szCs w:val="24"/>
              </w:rPr>
            </w:pPr>
            <w:r w:rsidRPr="00AE68F6">
              <w:rPr>
                <w:rFonts w:ascii="Bell MT" w:hAnsi="Bell MT"/>
                <w:b w:val="0"/>
                <w:sz w:val="24"/>
                <w:szCs w:val="24"/>
              </w:rPr>
              <w:t>Boolean operations</w:t>
            </w:r>
          </w:p>
        </w:tc>
        <w:tc>
          <w:tcPr>
            <w:tcW w:w="4508" w:type="dxa"/>
          </w:tcPr>
          <w:p w14:paraId="58EA6FC8" w14:textId="0A0EBA3E" w:rsidR="00443DDA" w:rsidRDefault="00443DDA" w:rsidP="00443DDA">
            <w:pPr>
              <w:cnfStyle w:val="000000000000" w:firstRow="0" w:lastRow="0" w:firstColumn="0" w:lastColumn="0" w:oddVBand="0" w:evenVBand="0" w:oddHBand="0" w:evenHBand="0" w:firstRowFirstColumn="0" w:firstRowLastColumn="0" w:lastRowFirstColumn="0" w:lastRowLastColumn="0"/>
              <w:rPr>
                <w:rFonts w:ascii="Bell MT" w:hAnsi="Bell MT"/>
                <w:sz w:val="24"/>
                <w:szCs w:val="24"/>
              </w:rPr>
            </w:pPr>
            <w:r>
              <w:rPr>
                <w:rFonts w:ascii="Bell MT" w:hAnsi="Bell MT"/>
                <w:sz w:val="24"/>
                <w:szCs w:val="24"/>
              </w:rPr>
              <w:t>Real-Time Booleans</w:t>
            </w:r>
          </w:p>
        </w:tc>
      </w:tr>
      <w:tr w:rsidR="00443DDA" w14:paraId="2993B0B4" w14:textId="77777777" w:rsidTr="00C71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F549C7" w14:textId="56B26155" w:rsidR="00443DDA" w:rsidRPr="00AE68F6" w:rsidRDefault="00443DDA" w:rsidP="00443DDA">
            <w:pPr>
              <w:rPr>
                <w:rFonts w:ascii="Bell MT" w:hAnsi="Bell MT"/>
                <w:b w:val="0"/>
                <w:sz w:val="24"/>
                <w:szCs w:val="24"/>
              </w:rPr>
            </w:pPr>
            <w:r w:rsidRPr="00AE68F6">
              <w:rPr>
                <w:rFonts w:ascii="Bell MT" w:hAnsi="Bell MT"/>
                <w:b w:val="0"/>
                <w:sz w:val="24"/>
                <w:szCs w:val="24"/>
              </w:rPr>
              <w:t>Convex decomposition</w:t>
            </w:r>
          </w:p>
        </w:tc>
        <w:tc>
          <w:tcPr>
            <w:tcW w:w="4508" w:type="dxa"/>
          </w:tcPr>
          <w:p w14:paraId="221C0FB7" w14:textId="61F7F255" w:rsidR="00443DDA" w:rsidRDefault="00443DDA" w:rsidP="00443DDA">
            <w:pPr>
              <w:cnfStyle w:val="000000100000" w:firstRow="0" w:lastRow="0" w:firstColumn="0" w:lastColumn="0" w:oddVBand="0" w:evenVBand="0" w:oddHBand="1" w:evenHBand="0" w:firstRowFirstColumn="0" w:firstRowLastColumn="0" w:lastRowFirstColumn="0" w:lastRowLastColumn="0"/>
              <w:rPr>
                <w:rFonts w:ascii="Bell MT" w:hAnsi="Bell MT"/>
                <w:sz w:val="24"/>
                <w:szCs w:val="24"/>
              </w:rPr>
            </w:pPr>
            <w:r>
              <w:rPr>
                <w:rFonts w:ascii="Bell MT" w:hAnsi="Bell MT"/>
                <w:sz w:val="24"/>
                <w:szCs w:val="24"/>
              </w:rPr>
              <w:t>F</w:t>
            </w:r>
            <w:r w:rsidR="00BA2ED3">
              <w:rPr>
                <w:rFonts w:ascii="Bell MT" w:hAnsi="Bell MT"/>
                <w:sz w:val="24"/>
                <w:szCs w:val="24"/>
              </w:rPr>
              <w:t>inite Element Method</w:t>
            </w:r>
          </w:p>
        </w:tc>
      </w:tr>
      <w:tr w:rsidR="00443DDA" w14:paraId="2A25E2E3" w14:textId="77777777" w:rsidTr="00C71DFB">
        <w:tc>
          <w:tcPr>
            <w:cnfStyle w:val="001000000000" w:firstRow="0" w:lastRow="0" w:firstColumn="1" w:lastColumn="0" w:oddVBand="0" w:evenVBand="0" w:oddHBand="0" w:evenHBand="0" w:firstRowFirstColumn="0" w:firstRowLastColumn="0" w:lastRowFirstColumn="0" w:lastRowLastColumn="0"/>
            <w:tcW w:w="4508" w:type="dxa"/>
          </w:tcPr>
          <w:p w14:paraId="21EEBF56" w14:textId="37850F49" w:rsidR="00443DDA" w:rsidRPr="00AE68F6" w:rsidRDefault="00E17CB1" w:rsidP="00443DDA">
            <w:pPr>
              <w:rPr>
                <w:rFonts w:ascii="Bell MT" w:hAnsi="Bell MT"/>
                <w:b w:val="0"/>
                <w:sz w:val="24"/>
                <w:szCs w:val="24"/>
              </w:rPr>
            </w:pPr>
            <w:r w:rsidRPr="00E17CB1">
              <w:rPr>
                <w:rFonts w:ascii="Bell MT" w:hAnsi="Bell MT"/>
                <w:b w:val="0"/>
                <w:sz w:val="24"/>
                <w:szCs w:val="24"/>
              </w:rPr>
              <w:t>Delaunay tetrahedral decomposition</w:t>
            </w:r>
          </w:p>
        </w:tc>
        <w:tc>
          <w:tcPr>
            <w:tcW w:w="4508" w:type="dxa"/>
          </w:tcPr>
          <w:p w14:paraId="5F2F06D4" w14:textId="4604E449" w:rsidR="00443DDA" w:rsidRDefault="00E17CB1" w:rsidP="007905AC">
            <w:pPr>
              <w:keepNext/>
              <w:cnfStyle w:val="000000000000" w:firstRow="0" w:lastRow="0" w:firstColumn="0" w:lastColumn="0" w:oddVBand="0" w:evenVBand="0" w:oddHBand="0" w:evenHBand="0" w:firstRowFirstColumn="0" w:firstRowLastColumn="0" w:lastRowFirstColumn="0" w:lastRowLastColumn="0"/>
              <w:rPr>
                <w:rFonts w:ascii="Bell MT" w:hAnsi="Bell MT"/>
                <w:sz w:val="24"/>
                <w:szCs w:val="24"/>
              </w:rPr>
            </w:pPr>
            <w:r>
              <w:rPr>
                <w:rFonts w:ascii="Bell MT" w:hAnsi="Bell MT"/>
                <w:sz w:val="24"/>
                <w:szCs w:val="24"/>
              </w:rPr>
              <w:t>Jointed Breakable Objects</w:t>
            </w:r>
            <w:r w:rsidR="00443DDA">
              <w:rPr>
                <w:rFonts w:ascii="Bell MT" w:hAnsi="Bell MT"/>
                <w:sz w:val="24"/>
                <w:szCs w:val="24"/>
              </w:rPr>
              <w:t xml:space="preserve"> </w:t>
            </w:r>
          </w:p>
        </w:tc>
      </w:tr>
    </w:tbl>
    <w:p w14:paraId="24DB9CCC" w14:textId="240887FB" w:rsidR="00EA24A6" w:rsidRDefault="00B146F4" w:rsidP="007905AC">
      <w:pPr>
        <w:pStyle w:val="Caption"/>
        <w:rPr>
          <w:rFonts w:ascii="Bell MT" w:hAnsi="Bell MT"/>
          <w:sz w:val="24"/>
          <w:szCs w:val="24"/>
        </w:rPr>
      </w:pPr>
      <w:r>
        <w:t xml:space="preserve">Table </w:t>
      </w:r>
      <w:ins w:id="598" w:author="Tassos Anastasiou" w:date="2020-05-09T13:53:00Z">
        <w:r w:rsidR="001A5D4B">
          <w:fldChar w:fldCharType="begin"/>
        </w:r>
        <w:r w:rsidR="001A5D4B">
          <w:instrText xml:space="preserve"> STYLEREF 1 \s </w:instrText>
        </w:r>
      </w:ins>
      <w:r w:rsidR="001A5D4B">
        <w:fldChar w:fldCharType="separate"/>
      </w:r>
      <w:r w:rsidR="00E50409">
        <w:rPr>
          <w:noProof/>
        </w:rPr>
        <w:t>3</w:t>
      </w:r>
      <w:ins w:id="599" w:author="Tassos Anastasiou" w:date="2020-05-09T13:53:00Z">
        <w:r w:rsidR="001A5D4B">
          <w:fldChar w:fldCharType="end"/>
        </w:r>
        <w:r w:rsidR="001A5D4B">
          <w:t>.</w:t>
        </w:r>
        <w:r w:rsidR="001A5D4B">
          <w:fldChar w:fldCharType="begin"/>
        </w:r>
        <w:r w:rsidR="001A5D4B">
          <w:instrText xml:space="preserve"> SEQ Table \* ARABIC \s 1 </w:instrText>
        </w:r>
      </w:ins>
      <w:r w:rsidR="001A5D4B">
        <w:fldChar w:fldCharType="separate"/>
      </w:r>
      <w:ins w:id="600" w:author="Christos-Emmanouil Anastasiou" w:date="2020-05-11T22:26:00Z">
        <w:r w:rsidR="00E50409">
          <w:rPr>
            <w:noProof/>
          </w:rPr>
          <w:t>1</w:t>
        </w:r>
      </w:ins>
      <w:ins w:id="601" w:author="Tassos Anastasiou" w:date="2020-05-09T13:53:00Z">
        <w:r w:rsidR="001A5D4B">
          <w:fldChar w:fldCharType="end"/>
        </w:r>
      </w:ins>
      <w:del w:id="602" w:author="Tassos Anastasiou" w:date="2020-05-09T13:24:00Z">
        <w:r w:rsidR="00896C83" w:rsidDel="00766C82">
          <w:fldChar w:fldCharType="begin"/>
        </w:r>
        <w:r w:rsidR="00896C83" w:rsidDel="00766C82">
          <w:delInstrText xml:space="preserve"> STYLEREF 1 \s </w:delInstrText>
        </w:r>
        <w:r w:rsidR="00896C83" w:rsidDel="00766C82">
          <w:fldChar w:fldCharType="separate"/>
        </w:r>
        <w:r w:rsidDel="00766C82">
          <w:rPr>
            <w:noProof/>
          </w:rPr>
          <w:delText>3</w:delText>
        </w:r>
        <w:r w:rsidR="00896C83" w:rsidDel="00766C82">
          <w:rPr>
            <w:noProof/>
          </w:rPr>
          <w:fldChar w:fldCharType="end"/>
        </w:r>
        <w:r w:rsidDel="00766C82">
          <w:delText>.</w:delText>
        </w:r>
        <w:r w:rsidR="00896C83" w:rsidDel="00766C82">
          <w:fldChar w:fldCharType="begin"/>
        </w:r>
        <w:r w:rsidR="00896C83" w:rsidDel="00766C82">
          <w:delInstrText xml:space="preserve"> SEQ Table \* ARABIC \s 1 </w:delInstrText>
        </w:r>
        <w:r w:rsidR="00896C83" w:rsidDel="00766C82">
          <w:fldChar w:fldCharType="separate"/>
        </w:r>
        <w:r w:rsidDel="00766C82">
          <w:rPr>
            <w:noProof/>
          </w:rPr>
          <w:delText>1</w:delText>
        </w:r>
        <w:r w:rsidR="00896C83" w:rsidDel="00766C82">
          <w:rPr>
            <w:noProof/>
          </w:rPr>
          <w:fldChar w:fldCharType="end"/>
        </w:r>
      </w:del>
      <w:r>
        <w:t xml:space="preserve">: </w:t>
      </w:r>
      <w:r w:rsidRPr="004360C5">
        <w:t>Current methods used for geometry preparation and runtime destruction as described by Erwin.</w:t>
      </w:r>
    </w:p>
    <w:p w14:paraId="5F05DE64" w14:textId="77777777" w:rsidR="00EA24A6" w:rsidRDefault="00EA24A6" w:rsidP="00EA24A6"/>
    <w:p w14:paraId="0B50EB9D" w14:textId="77777777" w:rsidR="004076D4" w:rsidRDefault="004076D4" w:rsidP="002166F8"/>
    <w:p w14:paraId="34E81A28" w14:textId="77777777" w:rsidR="00B146F4" w:rsidRDefault="00B146F4">
      <w:pPr>
        <w:rPr>
          <w:rFonts w:asciiTheme="majorHAnsi" w:eastAsiaTheme="majorEastAsia" w:hAnsiTheme="majorHAnsi" w:cstheme="majorBidi"/>
          <w:b/>
          <w:caps/>
          <w:spacing w:val="4"/>
          <w:sz w:val="36"/>
          <w:szCs w:val="24"/>
        </w:rPr>
      </w:pPr>
      <w:r>
        <w:br w:type="page"/>
      </w:r>
    </w:p>
    <w:p w14:paraId="07722D05" w14:textId="25D94FCC" w:rsidR="002C7ECE" w:rsidRPr="004F5533" w:rsidRDefault="002C7ECE" w:rsidP="00D6032A">
      <w:pPr>
        <w:pStyle w:val="Heading3"/>
      </w:pPr>
      <w:bookmarkStart w:id="603" w:name="_Toc40412162"/>
      <w:r w:rsidRPr="004F5533">
        <w:lastRenderedPageBreak/>
        <w:t>Geometry preparation</w:t>
      </w:r>
      <w:bookmarkEnd w:id="603"/>
    </w:p>
    <w:p w14:paraId="2BDB4D07" w14:textId="4463BD2D" w:rsidR="008211C9" w:rsidRDefault="008211C9">
      <w:pPr>
        <w:rPr>
          <w:rFonts w:ascii="Bell MT" w:hAnsi="Bell MT"/>
          <w:sz w:val="24"/>
          <w:szCs w:val="24"/>
        </w:rPr>
      </w:pPr>
      <w:r>
        <w:rPr>
          <w:rFonts w:ascii="Bell MT" w:hAnsi="Bell MT"/>
          <w:sz w:val="24"/>
          <w:szCs w:val="24"/>
        </w:rPr>
        <w:t>“</w:t>
      </w:r>
      <w:r w:rsidRPr="00E24C2C">
        <w:rPr>
          <w:rFonts w:ascii="Bell MT" w:hAnsi="Bell MT"/>
          <w:sz w:val="24"/>
          <w:szCs w:val="24"/>
        </w:rPr>
        <w:t>A fracture is the separation of an object or material into two or more pieces under the action of stress.</w:t>
      </w:r>
      <w:r>
        <w:rPr>
          <w:rFonts w:ascii="Bell MT" w:hAnsi="Bell MT"/>
          <w:sz w:val="24"/>
          <w:szCs w:val="24"/>
        </w:rPr>
        <w:t xml:space="preserve">” </w:t>
      </w:r>
      <w:r w:rsidRPr="004616A0">
        <w:rPr>
          <w:rFonts w:ascii="Bell MT" w:hAnsi="Bell MT"/>
          <w:color w:val="FF0000"/>
          <w:sz w:val="24"/>
          <w:szCs w:val="24"/>
        </w:rPr>
        <w:t>[30]</w:t>
      </w:r>
    </w:p>
    <w:p w14:paraId="723D3B3B" w14:textId="7EFDA5A6" w:rsidR="00A6170E" w:rsidRDefault="00BE1F3D" w:rsidP="005F2632">
      <w:pPr>
        <w:ind w:firstLine="720"/>
        <w:rPr>
          <w:ins w:id="604" w:author="Tassos Anastasiou" w:date="2020-05-06T16:28:00Z"/>
          <w:rFonts w:ascii="Bell MT" w:hAnsi="Bell MT"/>
          <w:sz w:val="24"/>
          <w:szCs w:val="24"/>
        </w:rPr>
      </w:pPr>
      <w:r>
        <w:rPr>
          <w:rFonts w:ascii="Bell MT" w:hAnsi="Bell MT"/>
          <w:sz w:val="24"/>
          <w:szCs w:val="24"/>
        </w:rPr>
        <w:t>Geometry preparation</w:t>
      </w:r>
      <w:r w:rsidR="001C3FA0">
        <w:rPr>
          <w:rFonts w:ascii="Bell MT" w:hAnsi="Bell MT"/>
          <w:sz w:val="24"/>
          <w:szCs w:val="24"/>
        </w:rPr>
        <w:t xml:space="preserve"> is a process that the artist </w:t>
      </w:r>
      <w:r w:rsidR="00C40D2C">
        <w:rPr>
          <w:rFonts w:ascii="Bell MT" w:hAnsi="Bell MT"/>
          <w:sz w:val="24"/>
          <w:szCs w:val="24"/>
        </w:rPr>
        <w:t xml:space="preserve">is responsible for </w:t>
      </w:r>
      <w:r w:rsidR="001C3FA0">
        <w:rPr>
          <w:rFonts w:ascii="Bell MT" w:hAnsi="Bell MT"/>
          <w:sz w:val="24"/>
          <w:szCs w:val="24"/>
        </w:rPr>
        <w:t xml:space="preserve">when </w:t>
      </w:r>
      <w:r w:rsidR="00C40D2C">
        <w:rPr>
          <w:rFonts w:ascii="Bell MT" w:hAnsi="Bell MT"/>
          <w:sz w:val="24"/>
          <w:szCs w:val="24"/>
        </w:rPr>
        <w:t>creating</w:t>
      </w:r>
      <w:r w:rsidR="001C3FA0">
        <w:rPr>
          <w:rFonts w:ascii="Bell MT" w:hAnsi="Bell MT"/>
          <w:sz w:val="24"/>
          <w:szCs w:val="24"/>
        </w:rPr>
        <w:t xml:space="preserve"> destroyable objects. The artist processes 3D geometry</w:t>
      </w:r>
      <w:r w:rsidR="007C32B5">
        <w:rPr>
          <w:rFonts w:ascii="Bell MT" w:hAnsi="Bell MT"/>
          <w:sz w:val="24"/>
          <w:szCs w:val="24"/>
        </w:rPr>
        <w:t xml:space="preserve"> through 3D modelling tool</w:t>
      </w:r>
      <w:r w:rsidR="000E00F8">
        <w:rPr>
          <w:rFonts w:ascii="Bell MT" w:hAnsi="Bell MT"/>
          <w:sz w:val="24"/>
          <w:szCs w:val="24"/>
        </w:rPr>
        <w:t>s</w:t>
      </w:r>
      <w:r w:rsidR="007C32B5">
        <w:rPr>
          <w:rFonts w:ascii="Bell MT" w:hAnsi="Bell MT"/>
          <w:sz w:val="24"/>
          <w:szCs w:val="24"/>
        </w:rPr>
        <w:t xml:space="preserve"> such as 3</w:t>
      </w:r>
      <w:r w:rsidR="00A82C23">
        <w:rPr>
          <w:rFonts w:ascii="Bell MT" w:hAnsi="Bell MT"/>
          <w:sz w:val="24"/>
          <w:szCs w:val="24"/>
        </w:rPr>
        <w:t>ds</w:t>
      </w:r>
      <w:r w:rsidR="007C32B5">
        <w:rPr>
          <w:rFonts w:ascii="Bell MT" w:hAnsi="Bell MT"/>
          <w:sz w:val="24"/>
          <w:szCs w:val="24"/>
        </w:rPr>
        <w:t xml:space="preserve"> Max, Maya or Blender</w:t>
      </w:r>
      <w:r w:rsidR="001C3FA0">
        <w:rPr>
          <w:rFonts w:ascii="Bell MT" w:hAnsi="Bell MT"/>
          <w:sz w:val="24"/>
          <w:szCs w:val="24"/>
        </w:rPr>
        <w:t xml:space="preserve"> so that it produces fragments. The assets are fractured before</w:t>
      </w:r>
      <w:r w:rsidR="00C40D2C">
        <w:rPr>
          <w:rFonts w:ascii="Bell MT" w:hAnsi="Bell MT"/>
          <w:sz w:val="24"/>
          <w:szCs w:val="24"/>
        </w:rPr>
        <w:t xml:space="preserve"> are</w:t>
      </w:r>
      <w:r w:rsidR="001C3FA0">
        <w:rPr>
          <w:rFonts w:ascii="Bell MT" w:hAnsi="Bell MT"/>
          <w:sz w:val="24"/>
          <w:szCs w:val="24"/>
        </w:rPr>
        <w:t xml:space="preserve"> pla</w:t>
      </w:r>
      <w:r w:rsidR="00C40D2C">
        <w:rPr>
          <w:rFonts w:ascii="Bell MT" w:hAnsi="Bell MT"/>
          <w:sz w:val="24"/>
          <w:szCs w:val="24"/>
        </w:rPr>
        <w:t>ced</w:t>
      </w:r>
      <w:r w:rsidR="001C3FA0">
        <w:rPr>
          <w:rFonts w:ascii="Bell MT" w:hAnsi="Bell MT"/>
          <w:sz w:val="24"/>
          <w:szCs w:val="24"/>
        </w:rPr>
        <w:t xml:space="preserve"> in the game </w:t>
      </w:r>
      <w:r w:rsidR="00C40D2C">
        <w:rPr>
          <w:rFonts w:ascii="Bell MT" w:hAnsi="Bell MT"/>
          <w:sz w:val="24"/>
          <w:szCs w:val="24"/>
        </w:rPr>
        <w:t xml:space="preserve">scene </w:t>
      </w:r>
      <w:r w:rsidR="001C3FA0">
        <w:rPr>
          <w:rFonts w:ascii="Bell MT" w:hAnsi="Bell MT"/>
          <w:sz w:val="24"/>
          <w:szCs w:val="24"/>
        </w:rPr>
        <w:t xml:space="preserve">or </w:t>
      </w:r>
      <w:r w:rsidR="00C40D2C">
        <w:rPr>
          <w:rFonts w:ascii="Bell MT" w:hAnsi="Bell MT"/>
          <w:sz w:val="24"/>
          <w:szCs w:val="24"/>
        </w:rPr>
        <w:t>they replace their simpler counterparts during runtime, similar</w:t>
      </w:r>
      <w:r w:rsidR="004076D4">
        <w:rPr>
          <w:rFonts w:ascii="Bell MT" w:hAnsi="Bell MT"/>
          <w:sz w:val="24"/>
          <w:szCs w:val="24"/>
        </w:rPr>
        <w:t>ly</w:t>
      </w:r>
      <w:r w:rsidR="00C40D2C">
        <w:rPr>
          <w:rFonts w:ascii="Bell MT" w:hAnsi="Bell MT"/>
          <w:sz w:val="24"/>
          <w:szCs w:val="24"/>
        </w:rPr>
        <w:t xml:space="preserve"> to object replacement</w:t>
      </w:r>
      <w:r w:rsidR="001C3FA0">
        <w:rPr>
          <w:rFonts w:ascii="Bell MT" w:hAnsi="Bell MT"/>
          <w:sz w:val="24"/>
          <w:szCs w:val="24"/>
        </w:rPr>
        <w:t>.</w:t>
      </w:r>
    </w:p>
    <w:p w14:paraId="5B1AD641" w14:textId="77777777" w:rsidR="005F2632" w:rsidRDefault="005F2632">
      <w:pPr>
        <w:ind w:firstLine="720"/>
        <w:rPr>
          <w:rFonts w:ascii="Bell MT" w:hAnsi="Bell MT"/>
          <w:sz w:val="24"/>
          <w:szCs w:val="24"/>
        </w:rPr>
        <w:pPrChange w:id="605" w:author="Tassos Anastasiou" w:date="2020-05-06T16:28:00Z">
          <w:pPr/>
        </w:pPrChange>
      </w:pPr>
    </w:p>
    <w:p w14:paraId="1E72E0BE" w14:textId="77777777" w:rsidR="004F5533" w:rsidRDefault="004F5533" w:rsidP="00D6032A">
      <w:pPr>
        <w:pStyle w:val="Heading4"/>
      </w:pPr>
      <w:r>
        <w:t xml:space="preserve">Object </w:t>
      </w:r>
      <w:r w:rsidRPr="008E186B">
        <w:t>replacement</w:t>
      </w:r>
      <w:r>
        <w:t xml:space="preserve"> or deactivation</w:t>
      </w:r>
    </w:p>
    <w:p w14:paraId="3824A860" w14:textId="45BD68ED" w:rsidR="004F5533" w:rsidRPr="00BD1DCA" w:rsidRDefault="004F5533">
      <w:pPr>
        <w:ind w:firstLine="720"/>
        <w:rPr>
          <w:rFonts w:ascii="Bell MT" w:hAnsi="Bell MT"/>
          <w:sz w:val="24"/>
          <w:szCs w:val="24"/>
        </w:rPr>
        <w:pPrChange w:id="606" w:author="Tassos Anastasiou" w:date="2020-05-06T16:28:00Z">
          <w:pPr/>
        </w:pPrChange>
      </w:pPr>
      <w:r w:rsidRPr="00BD1DCA">
        <w:rPr>
          <w:rFonts w:ascii="Bell MT" w:hAnsi="Bell MT"/>
          <w:sz w:val="24"/>
          <w:szCs w:val="24"/>
        </w:rPr>
        <w:t xml:space="preserve">Swapping an object with a more damaged version of itself or removing it completely was one of the earliest </w:t>
      </w:r>
      <w:r>
        <w:rPr>
          <w:rFonts w:ascii="Bell MT" w:hAnsi="Bell MT"/>
          <w:sz w:val="24"/>
          <w:szCs w:val="24"/>
        </w:rPr>
        <w:t>approaches</w:t>
      </w:r>
      <w:r w:rsidRPr="00BD1DCA">
        <w:rPr>
          <w:rFonts w:ascii="Bell MT" w:hAnsi="Bell MT"/>
          <w:sz w:val="24"/>
          <w:szCs w:val="24"/>
        </w:rPr>
        <w:t xml:space="preserve"> to simulate breakable objects in games</w:t>
      </w:r>
      <w:r>
        <w:rPr>
          <w:rFonts w:ascii="Bell MT" w:hAnsi="Bell MT"/>
          <w:sz w:val="24"/>
          <w:szCs w:val="24"/>
        </w:rPr>
        <w:t xml:space="preserve"> (see </w:t>
      </w:r>
      <w:del w:id="607" w:author="Tassos Anastasiou" w:date="2020-05-06T16:24:00Z">
        <w:r w:rsidDel="00EF015A">
          <w:rPr>
            <w:rFonts w:ascii="Bell MT" w:hAnsi="Bell MT"/>
            <w:sz w:val="24"/>
            <w:szCs w:val="24"/>
          </w:rPr>
          <w:delText>Figure</w:delText>
        </w:r>
      </w:del>
      <w:ins w:id="608" w:author="Tassos Anastasiou" w:date="2020-05-06T16:23:00Z">
        <w:r w:rsidR="00EF015A">
          <w:rPr>
            <w:rFonts w:ascii="Bell MT" w:hAnsi="Bell MT"/>
            <w:sz w:val="24"/>
            <w:szCs w:val="24"/>
          </w:rPr>
          <w:fldChar w:fldCharType="begin"/>
        </w:r>
        <w:r w:rsidR="00EF015A">
          <w:rPr>
            <w:rFonts w:ascii="Bell MT" w:hAnsi="Bell MT"/>
            <w:sz w:val="24"/>
            <w:szCs w:val="24"/>
          </w:rPr>
          <w:instrText xml:space="preserve"> REF _Ref39674653 \h </w:instrText>
        </w:r>
      </w:ins>
      <w:r w:rsidR="00EF015A">
        <w:rPr>
          <w:rFonts w:ascii="Bell MT" w:hAnsi="Bell MT"/>
          <w:sz w:val="24"/>
          <w:szCs w:val="24"/>
        </w:rPr>
      </w:r>
      <w:r w:rsidR="00EF015A">
        <w:rPr>
          <w:rFonts w:ascii="Bell MT" w:hAnsi="Bell MT"/>
          <w:sz w:val="24"/>
          <w:szCs w:val="24"/>
        </w:rPr>
        <w:fldChar w:fldCharType="separate"/>
      </w:r>
      <w:ins w:id="609" w:author="Tassos Anastasiou" w:date="2020-05-06T16:23:00Z">
        <w:r w:rsidR="00EF015A">
          <w:t xml:space="preserve">Figure </w:t>
        </w:r>
        <w:r w:rsidR="00EF015A">
          <w:rPr>
            <w:noProof/>
          </w:rPr>
          <w:t>3</w:t>
        </w:r>
        <w:r w:rsidR="00EF015A">
          <w:t>.</w:t>
        </w:r>
        <w:r w:rsidR="00EF015A">
          <w:rPr>
            <w:noProof/>
          </w:rPr>
          <w:t>1</w:t>
        </w:r>
        <w:r w:rsidR="00EF015A">
          <w:rPr>
            <w:rFonts w:ascii="Bell MT" w:hAnsi="Bell MT"/>
            <w:sz w:val="24"/>
            <w:szCs w:val="24"/>
          </w:rPr>
          <w:fldChar w:fldCharType="end"/>
        </w:r>
      </w:ins>
      <w:del w:id="610" w:author="Tassos Anastasiou" w:date="2020-05-06T16:23:00Z">
        <w:r w:rsidDel="00EF015A">
          <w:rPr>
            <w:rFonts w:ascii="Bell MT" w:hAnsi="Bell MT"/>
            <w:sz w:val="24"/>
            <w:szCs w:val="24"/>
          </w:rPr>
          <w:delText xml:space="preserve"> 1.1</w:delText>
        </w:r>
      </w:del>
      <w:r>
        <w:rPr>
          <w:rFonts w:ascii="Bell MT" w:hAnsi="Bell MT"/>
          <w:sz w:val="24"/>
          <w:szCs w:val="24"/>
        </w:rPr>
        <w:t>)</w:t>
      </w:r>
      <w:r w:rsidRPr="00BD1DCA">
        <w:rPr>
          <w:rFonts w:ascii="Bell MT" w:hAnsi="Bell MT"/>
          <w:sz w:val="24"/>
          <w:szCs w:val="24"/>
        </w:rPr>
        <w:t>. In fact, this method is still being chosen and widely used to this day due to its simplicity and undemanding implementation. It depends on a set pre-created models so the precise point of collision on the model is not taken into consideration. After the object has taken damage, it is usually followed by a particle effect such as smoke or dust to hide the object replacement</w:t>
      </w:r>
      <w:r>
        <w:rPr>
          <w:rFonts w:ascii="Bell MT" w:hAnsi="Bell MT"/>
          <w:sz w:val="24"/>
          <w:szCs w:val="24"/>
        </w:rPr>
        <w:t xml:space="preserve"> (see</w:t>
      </w:r>
      <w:del w:id="611" w:author="Tassos Anastasiou" w:date="2020-05-06T16:25:00Z">
        <w:r w:rsidDel="003A7C8D">
          <w:rPr>
            <w:rFonts w:ascii="Bell MT" w:hAnsi="Bell MT"/>
            <w:sz w:val="24"/>
            <w:szCs w:val="24"/>
          </w:rPr>
          <w:delText xml:space="preserve"> </w:delText>
        </w:r>
      </w:del>
      <w:ins w:id="612" w:author="Tassos Anastasiou" w:date="2020-05-06T16:25:00Z">
        <w:r w:rsidR="003A7C8D">
          <w:rPr>
            <w:rFonts w:ascii="Bell MT" w:hAnsi="Bell MT"/>
            <w:sz w:val="24"/>
            <w:szCs w:val="24"/>
          </w:rPr>
          <w:t xml:space="preserve"> </w:t>
        </w:r>
        <w:r w:rsidR="003A7C8D">
          <w:rPr>
            <w:rFonts w:ascii="Bell MT" w:hAnsi="Bell MT"/>
            <w:sz w:val="24"/>
            <w:szCs w:val="24"/>
          </w:rPr>
          <w:fldChar w:fldCharType="begin"/>
        </w:r>
        <w:r w:rsidR="003A7C8D">
          <w:rPr>
            <w:rFonts w:ascii="Bell MT" w:hAnsi="Bell MT"/>
            <w:sz w:val="24"/>
            <w:szCs w:val="24"/>
          </w:rPr>
          <w:instrText xml:space="preserve"> REF _Ref39674728 \h </w:instrText>
        </w:r>
      </w:ins>
      <w:r w:rsidR="003A7C8D">
        <w:rPr>
          <w:rFonts w:ascii="Bell MT" w:hAnsi="Bell MT"/>
          <w:sz w:val="24"/>
          <w:szCs w:val="24"/>
        </w:rPr>
      </w:r>
      <w:r w:rsidR="003A7C8D">
        <w:rPr>
          <w:rFonts w:ascii="Bell MT" w:hAnsi="Bell MT"/>
          <w:sz w:val="24"/>
          <w:szCs w:val="24"/>
        </w:rPr>
        <w:fldChar w:fldCharType="separate"/>
      </w:r>
      <w:ins w:id="613" w:author="Tassos Anastasiou" w:date="2020-05-06T16:25:00Z">
        <w:r w:rsidR="003A7C8D">
          <w:t xml:space="preserve">Figure </w:t>
        </w:r>
        <w:r w:rsidR="003A7C8D">
          <w:rPr>
            <w:noProof/>
          </w:rPr>
          <w:t>3</w:t>
        </w:r>
        <w:r w:rsidR="003A7C8D">
          <w:t>.</w:t>
        </w:r>
        <w:r w:rsidR="003A7C8D">
          <w:rPr>
            <w:noProof/>
          </w:rPr>
          <w:t>2</w:t>
        </w:r>
        <w:r w:rsidR="003A7C8D">
          <w:rPr>
            <w:rFonts w:ascii="Bell MT" w:hAnsi="Bell MT"/>
            <w:sz w:val="24"/>
            <w:szCs w:val="24"/>
          </w:rPr>
          <w:fldChar w:fldCharType="end"/>
        </w:r>
      </w:ins>
      <w:del w:id="614" w:author="Tassos Anastasiou" w:date="2020-05-06T16:25:00Z">
        <w:r w:rsidDel="003A7C8D">
          <w:rPr>
            <w:rFonts w:ascii="Bell MT" w:hAnsi="Bell MT"/>
            <w:sz w:val="24"/>
            <w:szCs w:val="24"/>
          </w:rPr>
          <w:delText>Figure 1.2</w:delText>
        </w:r>
      </w:del>
      <w:r>
        <w:rPr>
          <w:rFonts w:ascii="Bell MT" w:hAnsi="Bell MT"/>
          <w:sz w:val="24"/>
          <w:szCs w:val="24"/>
        </w:rPr>
        <w:t>)</w:t>
      </w:r>
      <w:r w:rsidRPr="00BD1DCA">
        <w:rPr>
          <w:rFonts w:ascii="Bell MT" w:hAnsi="Bell MT"/>
          <w:sz w:val="24"/>
          <w:szCs w:val="24"/>
        </w:rPr>
        <w:t>. This approach provides the highest degree of artistic control but can be costly in terms of man hours. It can still produce desirable results in spite of its limitations.</w:t>
      </w:r>
    </w:p>
    <w:p w14:paraId="1CF93226" w14:textId="77777777" w:rsidR="00905284" w:rsidRDefault="004F5533" w:rsidP="00D6032A">
      <w:pPr>
        <w:keepNext/>
      </w:pPr>
      <w:r w:rsidRPr="00BD1DCA">
        <w:rPr>
          <w:rFonts w:ascii="Bell MT" w:hAnsi="Bell MT"/>
          <w:noProof/>
          <w:sz w:val="24"/>
          <w:szCs w:val="24"/>
        </w:rPr>
        <w:drawing>
          <wp:inline distT="0" distB="0" distL="0" distR="0" wp14:anchorId="50428A76" wp14:editId="23C6B44D">
            <wp:extent cx="4968240" cy="13411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8240" cy="1341120"/>
                    </a:xfrm>
                    <a:prstGeom prst="rect">
                      <a:avLst/>
                    </a:prstGeom>
                    <a:noFill/>
                    <a:ln>
                      <a:noFill/>
                    </a:ln>
                  </pic:spPr>
                </pic:pic>
              </a:graphicData>
            </a:graphic>
          </wp:inline>
        </w:drawing>
      </w:r>
    </w:p>
    <w:p w14:paraId="715C2C0F" w14:textId="22F00298" w:rsidR="004F5533" w:rsidRPr="00BD1DCA" w:rsidRDefault="00905284" w:rsidP="00D6032A">
      <w:pPr>
        <w:pStyle w:val="Caption"/>
        <w:rPr>
          <w:rFonts w:ascii="Bell MT" w:hAnsi="Bell MT"/>
          <w:sz w:val="24"/>
          <w:szCs w:val="24"/>
        </w:rPr>
      </w:pPr>
      <w:bookmarkStart w:id="615" w:name="_Ref39674653"/>
      <w:r>
        <w:t xml:space="preserve">Figure </w:t>
      </w:r>
      <w:ins w:id="616" w:author="Tassos Anastasiou" w:date="2020-05-09T13:53:00Z">
        <w:r w:rsidR="001A5D4B">
          <w:fldChar w:fldCharType="begin"/>
        </w:r>
        <w:r w:rsidR="001A5D4B">
          <w:instrText xml:space="preserve"> STYLEREF 1 \s </w:instrText>
        </w:r>
      </w:ins>
      <w:r w:rsidR="001A5D4B">
        <w:fldChar w:fldCharType="separate"/>
      </w:r>
      <w:r w:rsidR="001A5D4B">
        <w:rPr>
          <w:noProof/>
        </w:rPr>
        <w:t>3</w:t>
      </w:r>
      <w:ins w:id="617"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618" w:author="Tassos Anastasiou" w:date="2020-05-09T13:53:00Z">
        <w:r w:rsidR="001A5D4B">
          <w:rPr>
            <w:noProof/>
          </w:rPr>
          <w:t>1</w:t>
        </w:r>
        <w:r w:rsidR="001A5D4B">
          <w:fldChar w:fldCharType="end"/>
        </w:r>
      </w:ins>
      <w:del w:id="619"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1</w:delText>
        </w:r>
        <w:r w:rsidR="00896C83" w:rsidDel="009F36EC">
          <w:rPr>
            <w:noProof/>
          </w:rPr>
          <w:fldChar w:fldCharType="end"/>
        </w:r>
      </w:del>
      <w:bookmarkEnd w:id="615"/>
      <w:r>
        <w:t xml:space="preserve">: </w:t>
      </w:r>
      <w:r w:rsidRPr="004C5D4A">
        <w:t xml:space="preserve">A set of pre-made models get swapped between them based on the amount of damage the door has taken regardless the points that the bullets have landed on. This example can be found in Counter Strike: Global Offensive (Valve,2012). </w:t>
      </w:r>
      <w:r w:rsidRPr="00D6032A">
        <w:rPr>
          <w:color w:val="FF0000"/>
        </w:rPr>
        <w:t>[24]</w:t>
      </w:r>
      <w:r w:rsidRPr="00073CC7">
        <w:t>,</w:t>
      </w:r>
      <w:r>
        <w:rPr>
          <w:color w:val="FF0000"/>
        </w:rPr>
        <w:t xml:space="preserve"> </w:t>
      </w:r>
      <w:r w:rsidRPr="00D6032A">
        <w:rPr>
          <w:color w:val="FF0000"/>
        </w:rPr>
        <w:t>[5]</w:t>
      </w:r>
    </w:p>
    <w:p w14:paraId="58A12C3B" w14:textId="77777777" w:rsidR="00370887" w:rsidRPr="00BD1DCA" w:rsidRDefault="00370887">
      <w:pPr>
        <w:rPr>
          <w:rFonts w:ascii="Bell MT" w:hAnsi="Bell MT"/>
          <w:sz w:val="24"/>
          <w:szCs w:val="24"/>
        </w:rPr>
      </w:pPr>
    </w:p>
    <w:p w14:paraId="18BF8D4E" w14:textId="77777777" w:rsidR="00905284" w:rsidRDefault="004F5533" w:rsidP="00D6032A">
      <w:pPr>
        <w:keepNext/>
      </w:pPr>
      <w:r>
        <w:rPr>
          <w:noProof/>
        </w:rPr>
        <w:drawing>
          <wp:inline distT="0" distB="0" distL="0" distR="0" wp14:anchorId="18FFA2E0" wp14:editId="221827FF">
            <wp:extent cx="2795785" cy="14630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5004" cy="1473097"/>
                    </a:xfrm>
                    <a:prstGeom prst="rect">
                      <a:avLst/>
                    </a:prstGeom>
                    <a:noFill/>
                    <a:ln>
                      <a:noFill/>
                    </a:ln>
                  </pic:spPr>
                </pic:pic>
              </a:graphicData>
            </a:graphic>
          </wp:inline>
        </w:drawing>
      </w:r>
      <w:r>
        <w:rPr>
          <w:noProof/>
        </w:rPr>
        <w:drawing>
          <wp:inline distT="0" distB="0" distL="0" distR="0" wp14:anchorId="13C31318" wp14:editId="3DC02EB3">
            <wp:extent cx="2811780" cy="1465716"/>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2434" cy="1471270"/>
                    </a:xfrm>
                    <a:prstGeom prst="rect">
                      <a:avLst/>
                    </a:prstGeom>
                    <a:noFill/>
                    <a:ln>
                      <a:noFill/>
                    </a:ln>
                  </pic:spPr>
                </pic:pic>
              </a:graphicData>
            </a:graphic>
          </wp:inline>
        </w:drawing>
      </w:r>
    </w:p>
    <w:p w14:paraId="150C859B" w14:textId="0DEE0437" w:rsidR="004F5533" w:rsidRDefault="00905284" w:rsidP="00D6032A">
      <w:pPr>
        <w:pStyle w:val="Caption"/>
      </w:pPr>
      <w:bookmarkStart w:id="620" w:name="_Ref39674728"/>
      <w:r>
        <w:t xml:space="preserve">Figure </w:t>
      </w:r>
      <w:ins w:id="621" w:author="Tassos Anastasiou" w:date="2020-05-09T13:53:00Z">
        <w:r w:rsidR="001A5D4B">
          <w:fldChar w:fldCharType="begin"/>
        </w:r>
        <w:r w:rsidR="001A5D4B">
          <w:instrText xml:space="preserve"> STYLEREF 1 \s </w:instrText>
        </w:r>
      </w:ins>
      <w:r w:rsidR="001A5D4B">
        <w:fldChar w:fldCharType="separate"/>
      </w:r>
      <w:r w:rsidR="001A5D4B">
        <w:rPr>
          <w:noProof/>
        </w:rPr>
        <w:t>3</w:t>
      </w:r>
      <w:ins w:id="622"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623" w:author="Tassos Anastasiou" w:date="2020-05-09T13:53:00Z">
        <w:r w:rsidR="001A5D4B">
          <w:rPr>
            <w:noProof/>
          </w:rPr>
          <w:t>2</w:t>
        </w:r>
        <w:r w:rsidR="001A5D4B">
          <w:fldChar w:fldCharType="end"/>
        </w:r>
      </w:ins>
      <w:del w:id="624"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2</w:delText>
        </w:r>
        <w:r w:rsidR="00896C83" w:rsidDel="009F36EC">
          <w:rPr>
            <w:noProof/>
          </w:rPr>
          <w:fldChar w:fldCharType="end"/>
        </w:r>
      </w:del>
      <w:bookmarkEnd w:id="620"/>
      <w:r>
        <w:t xml:space="preserve">: </w:t>
      </w:r>
      <w:r w:rsidRPr="003D0A81">
        <w:t>The crate is removed in a single frame but hidden behind particle effects such as spawned flying wooden pieces and glow. This example can be found in Crash Bandicoot N. Sane Trilogy (Vicarious Visions, 2017).</w:t>
      </w:r>
    </w:p>
    <w:p w14:paraId="7247C3D3" w14:textId="77777777" w:rsidR="00905284" w:rsidRDefault="00905284">
      <w:pPr>
        <w:rPr>
          <w:rFonts w:ascii="Bell MT" w:eastAsiaTheme="majorEastAsia" w:hAnsi="Bell MT" w:cstheme="majorBidi"/>
          <w:b/>
          <w:bCs/>
          <w:iCs/>
          <w:caps/>
          <w:sz w:val="24"/>
          <w:szCs w:val="24"/>
        </w:rPr>
      </w:pPr>
      <w:r>
        <w:rPr>
          <w:rFonts w:ascii="Bell MT" w:hAnsi="Bell MT"/>
          <w:b/>
          <w:bCs/>
          <w:sz w:val="24"/>
        </w:rPr>
        <w:br w:type="page"/>
      </w:r>
    </w:p>
    <w:p w14:paraId="47093EB4" w14:textId="355F2D6D" w:rsidR="009678AA" w:rsidRDefault="0039087D" w:rsidP="00D6032A">
      <w:pPr>
        <w:pStyle w:val="Heading4"/>
      </w:pPr>
      <w:r>
        <w:lastRenderedPageBreak/>
        <w:t>Voronoi shatter</w:t>
      </w:r>
      <w:r w:rsidR="003140C4">
        <w:t>ing</w:t>
      </w:r>
    </w:p>
    <w:p w14:paraId="21B9388E" w14:textId="249D3703" w:rsidR="009924AC" w:rsidRDefault="002155D6">
      <w:pPr>
        <w:ind w:firstLine="720"/>
        <w:rPr>
          <w:rFonts w:ascii="Bell MT" w:hAnsi="Bell MT"/>
          <w:sz w:val="24"/>
          <w:szCs w:val="24"/>
        </w:rPr>
        <w:pPrChange w:id="625" w:author="Tassos Anastasiou" w:date="2020-05-06T16:28:00Z">
          <w:pPr/>
        </w:pPrChange>
      </w:pPr>
      <w:r>
        <w:rPr>
          <w:rFonts w:ascii="Bell MT" w:hAnsi="Bell MT"/>
          <w:sz w:val="24"/>
          <w:szCs w:val="24"/>
        </w:rPr>
        <w:t xml:space="preserve">Cutting a 3D model into </w:t>
      </w:r>
      <w:r w:rsidR="00CB2059">
        <w:rPr>
          <w:rFonts w:ascii="Bell MT" w:hAnsi="Bell MT"/>
          <w:sz w:val="24"/>
          <w:szCs w:val="24"/>
        </w:rPr>
        <w:t>smaller parts</w:t>
      </w:r>
      <w:r>
        <w:rPr>
          <w:rFonts w:ascii="Bell MT" w:hAnsi="Bell MT"/>
          <w:sz w:val="24"/>
          <w:szCs w:val="24"/>
        </w:rPr>
        <w:t xml:space="preserve"> using Voronoi slicing is a popular </w:t>
      </w:r>
      <w:r w:rsidR="00B25E94">
        <w:rPr>
          <w:rFonts w:ascii="Bell MT" w:hAnsi="Bell MT"/>
          <w:sz w:val="24"/>
          <w:szCs w:val="24"/>
        </w:rPr>
        <w:t>way</w:t>
      </w:r>
      <w:r>
        <w:rPr>
          <w:rFonts w:ascii="Bell MT" w:hAnsi="Bell MT"/>
          <w:sz w:val="24"/>
          <w:szCs w:val="24"/>
        </w:rPr>
        <w:t xml:space="preserve"> </w:t>
      </w:r>
      <w:r w:rsidR="00B25E94">
        <w:rPr>
          <w:rFonts w:ascii="Bell MT" w:hAnsi="Bell MT"/>
          <w:sz w:val="24"/>
          <w:szCs w:val="24"/>
        </w:rPr>
        <w:t>of</w:t>
      </w:r>
      <w:r>
        <w:rPr>
          <w:rFonts w:ascii="Bell MT" w:hAnsi="Bell MT"/>
          <w:sz w:val="24"/>
          <w:szCs w:val="24"/>
        </w:rPr>
        <w:t xml:space="preserve"> simulat</w:t>
      </w:r>
      <w:r w:rsidR="00B25E94">
        <w:rPr>
          <w:rFonts w:ascii="Bell MT" w:hAnsi="Bell MT"/>
          <w:sz w:val="24"/>
          <w:szCs w:val="24"/>
        </w:rPr>
        <w:t>ing</w:t>
      </w:r>
      <w:r>
        <w:rPr>
          <w:rFonts w:ascii="Bell MT" w:hAnsi="Bell MT"/>
          <w:sz w:val="24"/>
          <w:szCs w:val="24"/>
        </w:rPr>
        <w:t xml:space="preserve"> solid materials such as concrete</w:t>
      </w:r>
      <w:r w:rsidR="002166F8">
        <w:rPr>
          <w:rFonts w:ascii="Bell MT" w:hAnsi="Bell MT"/>
          <w:sz w:val="24"/>
          <w:szCs w:val="24"/>
        </w:rPr>
        <w:t>,</w:t>
      </w:r>
      <w:r>
        <w:rPr>
          <w:rFonts w:ascii="Bell MT" w:hAnsi="Bell MT"/>
          <w:sz w:val="24"/>
          <w:szCs w:val="24"/>
        </w:rPr>
        <w:t xml:space="preserve"> minerals</w:t>
      </w:r>
      <w:r w:rsidR="002166F8">
        <w:rPr>
          <w:rFonts w:ascii="Bell MT" w:hAnsi="Bell MT"/>
          <w:sz w:val="24"/>
          <w:szCs w:val="24"/>
        </w:rPr>
        <w:t xml:space="preserve"> </w:t>
      </w:r>
      <w:r w:rsidR="00CB1F69">
        <w:rPr>
          <w:rFonts w:ascii="Bell MT" w:hAnsi="Bell MT"/>
          <w:sz w:val="24"/>
          <w:szCs w:val="24"/>
        </w:rPr>
        <w:t>and</w:t>
      </w:r>
      <w:r w:rsidR="002166F8">
        <w:rPr>
          <w:rFonts w:ascii="Bell MT" w:hAnsi="Bell MT"/>
          <w:sz w:val="24"/>
          <w:szCs w:val="24"/>
        </w:rPr>
        <w:t xml:space="preserve"> stone</w:t>
      </w:r>
      <w:r>
        <w:rPr>
          <w:rFonts w:ascii="Bell MT" w:hAnsi="Bell MT"/>
          <w:sz w:val="24"/>
          <w:szCs w:val="24"/>
        </w:rPr>
        <w:t xml:space="preserve">. It is a </w:t>
      </w:r>
      <w:r w:rsidR="004E14E9">
        <w:rPr>
          <w:rFonts w:ascii="Bell MT" w:hAnsi="Bell MT"/>
          <w:sz w:val="24"/>
          <w:szCs w:val="24"/>
        </w:rPr>
        <w:t>sweep line method</w:t>
      </w:r>
      <w:r>
        <w:rPr>
          <w:rFonts w:ascii="Bell MT" w:hAnsi="Bell MT"/>
          <w:sz w:val="24"/>
          <w:szCs w:val="24"/>
        </w:rPr>
        <w:t xml:space="preserve"> based on Voronoi diagrams.</w:t>
      </w:r>
      <w:r w:rsidR="00004A49">
        <w:rPr>
          <w:rFonts w:ascii="Bell MT" w:hAnsi="Bell MT"/>
          <w:sz w:val="24"/>
          <w:szCs w:val="24"/>
        </w:rPr>
        <w:t xml:space="preserve"> A Voronoi diagram is a method of dividing the space that processes a group of points and generates an equal number of convex regions called cells. </w:t>
      </w:r>
      <w:r>
        <w:rPr>
          <w:rFonts w:ascii="Bell MT" w:hAnsi="Bell MT"/>
          <w:sz w:val="24"/>
          <w:szCs w:val="24"/>
        </w:rPr>
        <w:t xml:space="preserve"> Fortune’s algorithm is a known </w:t>
      </w:r>
      <w:r w:rsidR="004E14E9">
        <w:rPr>
          <w:rFonts w:ascii="Bell MT" w:hAnsi="Bell MT"/>
          <w:sz w:val="24"/>
          <w:szCs w:val="24"/>
        </w:rPr>
        <w:t>algorithm for generating a Voronoi diagram from a selection of randomly placed points in a plane in O</w:t>
      </w:r>
      <w:r w:rsidR="004F6405">
        <w:rPr>
          <w:rFonts w:ascii="Bell MT" w:hAnsi="Bell MT"/>
          <w:sz w:val="24"/>
          <w:szCs w:val="24"/>
        </w:rPr>
        <w:t xml:space="preserve"> </w:t>
      </w:r>
      <w:r w:rsidR="00014158">
        <w:rPr>
          <w:rFonts w:ascii="Bell MT" w:hAnsi="Bell MT"/>
          <w:sz w:val="24"/>
          <w:szCs w:val="24"/>
        </w:rPr>
        <w:t>(n log n)</w:t>
      </w:r>
      <w:r w:rsidR="007570F9">
        <w:rPr>
          <w:rFonts w:ascii="Bell MT" w:hAnsi="Bell MT"/>
          <w:sz w:val="24"/>
          <w:szCs w:val="24"/>
        </w:rPr>
        <w:t xml:space="preserve"> worst-case running</w:t>
      </w:r>
      <w:r w:rsidR="00014158">
        <w:rPr>
          <w:rFonts w:ascii="Bell MT" w:hAnsi="Bell MT"/>
          <w:sz w:val="24"/>
          <w:szCs w:val="24"/>
        </w:rPr>
        <w:t xml:space="preserve"> time and O(n) space </w:t>
      </w:r>
      <w:r w:rsidR="00014158" w:rsidRPr="00901E36">
        <w:rPr>
          <w:rFonts w:ascii="Bell MT" w:hAnsi="Bell MT"/>
          <w:color w:val="FF0000"/>
          <w:sz w:val="24"/>
          <w:szCs w:val="24"/>
        </w:rPr>
        <w:t>[</w:t>
      </w:r>
      <w:r w:rsidR="00901E36" w:rsidRPr="00901E36">
        <w:rPr>
          <w:rFonts w:ascii="Bell MT" w:hAnsi="Bell MT"/>
          <w:color w:val="FF0000"/>
          <w:sz w:val="24"/>
          <w:szCs w:val="24"/>
        </w:rPr>
        <w:t>2</w:t>
      </w:r>
      <w:r w:rsidR="00062BF3">
        <w:rPr>
          <w:rFonts w:ascii="Bell MT" w:hAnsi="Bell MT"/>
          <w:color w:val="FF0000"/>
          <w:sz w:val="24"/>
          <w:szCs w:val="24"/>
        </w:rPr>
        <w:t>5</w:t>
      </w:r>
      <w:r w:rsidR="00014158" w:rsidRPr="00901E36">
        <w:rPr>
          <w:rFonts w:ascii="Bell MT" w:hAnsi="Bell MT"/>
          <w:color w:val="FF0000"/>
          <w:sz w:val="24"/>
          <w:szCs w:val="24"/>
        </w:rPr>
        <w:t>]</w:t>
      </w:r>
      <w:r w:rsidR="00014158">
        <w:rPr>
          <w:rFonts w:ascii="Bell MT" w:hAnsi="Bell MT"/>
          <w:sz w:val="24"/>
          <w:szCs w:val="24"/>
        </w:rPr>
        <w:t xml:space="preserve">. </w:t>
      </w:r>
    </w:p>
    <w:p w14:paraId="60150D08" w14:textId="2F68F339" w:rsidR="00BB07DA" w:rsidRDefault="00BB07DA">
      <w:pPr>
        <w:rPr>
          <w:rFonts w:ascii="Bell MT" w:hAnsi="Bell MT"/>
          <w:sz w:val="24"/>
          <w:szCs w:val="24"/>
        </w:rPr>
      </w:pPr>
      <w:r>
        <w:rPr>
          <w:rFonts w:ascii="Bell MT" w:hAnsi="Bell MT"/>
          <w:sz w:val="24"/>
          <w:szCs w:val="24"/>
        </w:rPr>
        <w:t xml:space="preserve">Based </w:t>
      </w:r>
      <w:ins w:id="626" w:author="Tassos Anastasiou" w:date="2020-05-06T16:30:00Z">
        <w:r w:rsidR="00C33D60">
          <w:rPr>
            <w:rFonts w:ascii="Bell MT" w:hAnsi="Bell MT"/>
            <w:sz w:val="24"/>
            <w:szCs w:val="24"/>
          </w:rPr>
          <w:t xml:space="preserve">on </w:t>
        </w:r>
      </w:ins>
      <w:r w:rsidR="003976CB">
        <w:rPr>
          <w:rFonts w:ascii="Bell MT" w:hAnsi="Bell MT"/>
          <w:sz w:val="24"/>
          <w:szCs w:val="24"/>
        </w:rPr>
        <w:t>Hugo Ledoux</w:t>
      </w:r>
      <w:r>
        <w:rPr>
          <w:rFonts w:ascii="Bell MT" w:hAnsi="Bell MT"/>
          <w:sz w:val="24"/>
          <w:szCs w:val="24"/>
        </w:rPr>
        <w:t xml:space="preserve">’s </w:t>
      </w:r>
      <w:r w:rsidR="003976CB">
        <w:rPr>
          <w:rFonts w:ascii="Bell MT" w:hAnsi="Bell MT"/>
          <w:sz w:val="24"/>
          <w:szCs w:val="24"/>
        </w:rPr>
        <w:t xml:space="preserve">paper </w:t>
      </w:r>
      <w:r w:rsidR="003976CB" w:rsidRPr="00BB07DA">
        <w:rPr>
          <w:rFonts w:ascii="Bell MT" w:hAnsi="Bell MT"/>
          <w:color w:val="FF0000"/>
          <w:sz w:val="24"/>
          <w:szCs w:val="24"/>
        </w:rPr>
        <w:t>[27]</w:t>
      </w:r>
      <w:r>
        <w:rPr>
          <w:rFonts w:ascii="Bell MT" w:hAnsi="Bell MT"/>
          <w:color w:val="FF0000"/>
          <w:sz w:val="24"/>
          <w:szCs w:val="24"/>
        </w:rPr>
        <w:t xml:space="preserve">, </w:t>
      </w:r>
      <w:r>
        <w:rPr>
          <w:rFonts w:ascii="Bell MT" w:hAnsi="Bell MT"/>
          <w:sz w:val="24"/>
          <w:szCs w:val="24"/>
        </w:rPr>
        <w:t>Voronoi shattering is produced</w:t>
      </w:r>
      <w:ins w:id="627" w:author="Tassos Anastasiou" w:date="2020-05-06T16:30:00Z">
        <w:r w:rsidR="000911E4">
          <w:rPr>
            <w:rFonts w:ascii="Bell MT" w:hAnsi="Bell MT"/>
            <w:sz w:val="24"/>
            <w:szCs w:val="24"/>
          </w:rPr>
          <w:t xml:space="preserve"> in</w:t>
        </w:r>
      </w:ins>
      <w:r>
        <w:rPr>
          <w:rFonts w:ascii="Bell MT" w:hAnsi="Bell MT"/>
          <w:sz w:val="24"/>
          <w:szCs w:val="24"/>
        </w:rPr>
        <w:t xml:space="preserve"> the following way:</w:t>
      </w:r>
    </w:p>
    <w:p w14:paraId="1F400A18" w14:textId="5244D53B" w:rsidR="0073230A" w:rsidRPr="004F5533" w:rsidRDefault="00BB07DA">
      <w:pPr>
        <w:ind w:firstLine="720"/>
        <w:rPr>
          <w:rFonts w:ascii="Bell MT" w:hAnsi="Bell MT"/>
          <w:sz w:val="24"/>
          <w:szCs w:val="24"/>
        </w:rPr>
        <w:pPrChange w:id="628" w:author="Tassos Anastasiou" w:date="2020-05-06T16:29:00Z">
          <w:pPr/>
        </w:pPrChange>
      </w:pPr>
      <w:r>
        <w:rPr>
          <w:rFonts w:ascii="Bell MT" w:hAnsi="Bell MT"/>
          <w:sz w:val="24"/>
          <w:szCs w:val="24"/>
        </w:rPr>
        <w:t xml:space="preserve">First the polygonal geometry is sampled to seek for a set of randomly placed points called seeds. </w:t>
      </w:r>
      <w:r w:rsidR="003976CB">
        <w:rPr>
          <w:rFonts w:ascii="Bell MT" w:hAnsi="Bell MT"/>
          <w:sz w:val="24"/>
          <w:szCs w:val="24"/>
        </w:rPr>
        <w:t xml:space="preserve"> </w:t>
      </w:r>
      <w:r>
        <w:rPr>
          <w:rFonts w:ascii="Bell MT" w:hAnsi="Bell MT"/>
          <w:sz w:val="24"/>
          <w:szCs w:val="24"/>
        </w:rPr>
        <w:t xml:space="preserve">Then, for each seed is created a group of planes that result in their matching Voronoi cells. </w:t>
      </w:r>
      <w:r w:rsidR="00735B6C">
        <w:rPr>
          <w:rFonts w:ascii="Bell MT" w:hAnsi="Bell MT"/>
          <w:sz w:val="24"/>
          <w:szCs w:val="24"/>
        </w:rPr>
        <w:t xml:space="preserve">For each of these cells, the mesh is cut causing a hollow that is filled in with newly generated faces. A collection of fragments is </w:t>
      </w:r>
      <w:r w:rsidR="004F5533">
        <w:rPr>
          <w:rFonts w:ascii="Bell MT" w:hAnsi="Bell MT"/>
          <w:sz w:val="24"/>
          <w:szCs w:val="24"/>
        </w:rPr>
        <w:t>the result</w:t>
      </w:r>
      <w:r w:rsidR="00735B6C">
        <w:rPr>
          <w:rFonts w:ascii="Bell MT" w:hAnsi="Bell MT"/>
          <w:sz w:val="24"/>
          <w:szCs w:val="24"/>
        </w:rPr>
        <w:t xml:space="preserve"> of this procedure.</w:t>
      </w:r>
      <w:r w:rsidR="002D01F2">
        <w:rPr>
          <w:rFonts w:ascii="Bell MT" w:hAnsi="Bell MT"/>
          <w:sz w:val="24"/>
          <w:szCs w:val="24"/>
        </w:rPr>
        <w:t xml:space="preserve"> For this algorithm to work, </w:t>
      </w:r>
      <w:r w:rsidR="008B364E">
        <w:rPr>
          <w:rFonts w:ascii="Bell MT" w:hAnsi="Bell MT"/>
          <w:sz w:val="24"/>
          <w:szCs w:val="24"/>
        </w:rPr>
        <w:t>the parameters need to be a closed mesh and enclosed points.</w:t>
      </w:r>
    </w:p>
    <w:p w14:paraId="44C8A7DE" w14:textId="77777777" w:rsidR="00905284" w:rsidRDefault="009924AC" w:rsidP="00D6032A">
      <w:pPr>
        <w:keepNext/>
      </w:pPr>
      <w:r>
        <w:rPr>
          <w:noProof/>
        </w:rPr>
        <w:drawing>
          <wp:inline distT="0" distB="0" distL="0" distR="0" wp14:anchorId="6535F63E" wp14:editId="308AF049">
            <wp:extent cx="2857500" cy="1123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123950"/>
                    </a:xfrm>
                    <a:prstGeom prst="rect">
                      <a:avLst/>
                    </a:prstGeom>
                    <a:noFill/>
                    <a:ln>
                      <a:noFill/>
                    </a:ln>
                  </pic:spPr>
                </pic:pic>
              </a:graphicData>
            </a:graphic>
          </wp:inline>
        </w:drawing>
      </w:r>
      <w:r w:rsidR="002A6084">
        <w:rPr>
          <w:rFonts w:ascii="Bell MT" w:hAnsi="Bell MT"/>
          <w:noProof/>
          <w:sz w:val="24"/>
          <w:szCs w:val="24"/>
        </w:rPr>
        <w:drawing>
          <wp:inline distT="0" distB="0" distL="0" distR="0" wp14:anchorId="772E6D12" wp14:editId="7D98EA9E">
            <wp:extent cx="1009650" cy="100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0E938779" w14:textId="5B6F075C" w:rsidR="004076D4" w:rsidRDefault="00905284" w:rsidP="00D6032A">
      <w:pPr>
        <w:pStyle w:val="Caption"/>
      </w:pPr>
      <w:r>
        <w:t xml:space="preserve">Figure </w:t>
      </w:r>
      <w:ins w:id="629" w:author="Tassos Anastasiou" w:date="2020-05-09T13:53:00Z">
        <w:r w:rsidR="001A5D4B">
          <w:fldChar w:fldCharType="begin"/>
        </w:r>
        <w:r w:rsidR="001A5D4B">
          <w:instrText xml:space="preserve"> STYLEREF 1 \s </w:instrText>
        </w:r>
      </w:ins>
      <w:r w:rsidR="001A5D4B">
        <w:fldChar w:fldCharType="separate"/>
      </w:r>
      <w:r w:rsidR="001A5D4B">
        <w:rPr>
          <w:noProof/>
        </w:rPr>
        <w:t>3</w:t>
      </w:r>
      <w:ins w:id="630"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631" w:author="Tassos Anastasiou" w:date="2020-05-09T13:53:00Z">
        <w:r w:rsidR="001A5D4B">
          <w:rPr>
            <w:noProof/>
          </w:rPr>
          <w:t>3</w:t>
        </w:r>
        <w:r w:rsidR="001A5D4B">
          <w:fldChar w:fldCharType="end"/>
        </w:r>
      </w:ins>
      <w:del w:id="632"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3</w:delText>
        </w:r>
        <w:r w:rsidR="00896C83" w:rsidDel="009F36EC">
          <w:rPr>
            <w:noProof/>
          </w:rPr>
          <w:fldChar w:fldCharType="end"/>
        </w:r>
      </w:del>
      <w:r>
        <w:t xml:space="preserve">: </w:t>
      </w:r>
      <w:r w:rsidRPr="00D73A4A">
        <w:t xml:space="preserve">Voronoi Shattering, </w:t>
      </w:r>
      <w:r w:rsidRPr="00D6032A">
        <w:rPr>
          <w:color w:val="FF0000"/>
        </w:rPr>
        <w:t>[23]</w:t>
      </w:r>
      <w:r w:rsidRPr="00073CC7">
        <w:t>,</w:t>
      </w:r>
      <w:r w:rsidRPr="00D6032A">
        <w:rPr>
          <w:color w:val="FF0000"/>
        </w:rPr>
        <w:t xml:space="preserve"> [26]</w:t>
      </w:r>
    </w:p>
    <w:p w14:paraId="4A125C4E" w14:textId="77777777" w:rsidR="00905284" w:rsidRPr="00905284" w:rsidRDefault="00905284">
      <w:pPr>
        <w:rPr>
          <w:rPrChange w:id="633" w:author="Tassos Anastasiou" w:date="2020-05-01T18:33:00Z">
            <w:rPr>
              <w:rFonts w:ascii="Bell MT" w:hAnsi="Bell MT"/>
              <w:color w:val="FF0000"/>
              <w:sz w:val="24"/>
              <w:szCs w:val="24"/>
            </w:rPr>
          </w:rPrChange>
        </w:rPr>
      </w:pPr>
    </w:p>
    <w:p w14:paraId="12D11BA9" w14:textId="0D432F72" w:rsidR="002C7ECE" w:rsidRDefault="00CB2059" w:rsidP="00D6032A">
      <w:pPr>
        <w:pStyle w:val="Heading4"/>
      </w:pPr>
      <w:r>
        <w:t>Delaunay tetrahedral decomposition</w:t>
      </w:r>
    </w:p>
    <w:p w14:paraId="284D9E5F" w14:textId="30650DFD" w:rsidR="004F5533" w:rsidRDefault="00885A85">
      <w:pPr>
        <w:ind w:firstLine="720"/>
        <w:rPr>
          <w:rFonts w:ascii="Bell MT" w:hAnsi="Bell MT"/>
          <w:color w:val="FF0000"/>
          <w:sz w:val="24"/>
          <w:szCs w:val="24"/>
        </w:rPr>
        <w:pPrChange w:id="634" w:author="Tassos Anastasiou" w:date="2020-05-06T16:31:00Z">
          <w:pPr/>
        </w:pPrChange>
      </w:pPr>
      <w:r w:rsidRPr="00CB2059">
        <w:rPr>
          <w:rFonts w:ascii="Bell MT" w:hAnsi="Bell MT"/>
          <w:sz w:val="24"/>
          <w:szCs w:val="24"/>
        </w:rPr>
        <w:t>A</w:t>
      </w:r>
      <w:r w:rsidR="00CB2059" w:rsidRPr="00CB2059">
        <w:rPr>
          <w:rFonts w:ascii="Bell MT" w:hAnsi="Bell MT"/>
          <w:sz w:val="24"/>
          <w:szCs w:val="24"/>
        </w:rPr>
        <w:t xml:space="preserve"> 3D</w:t>
      </w:r>
      <w:r w:rsidRPr="00CB2059">
        <w:rPr>
          <w:rFonts w:ascii="Bell MT" w:hAnsi="Bell MT"/>
          <w:sz w:val="24"/>
          <w:szCs w:val="24"/>
        </w:rPr>
        <w:t xml:space="preserve"> mesh can be </w:t>
      </w:r>
      <w:r w:rsidR="00CB2059" w:rsidRPr="00CB2059">
        <w:rPr>
          <w:rFonts w:ascii="Bell MT" w:hAnsi="Bell MT"/>
          <w:sz w:val="24"/>
          <w:szCs w:val="24"/>
        </w:rPr>
        <w:t>sub-divided into a set of tetrahedral elements following the process of tetrahedralization utilizing Delaunay Triangulation. This is done by given points P</w:t>
      </w:r>
      <w:r w:rsidR="00CB2059">
        <w:rPr>
          <w:rFonts w:ascii="Bell MT" w:hAnsi="Bell MT"/>
          <w:sz w:val="24"/>
          <w:szCs w:val="24"/>
        </w:rPr>
        <w:t xml:space="preserve"> that are</w:t>
      </w:r>
      <w:r w:rsidR="00CB2059" w:rsidRPr="00CB2059">
        <w:rPr>
          <w:rFonts w:ascii="Bell MT" w:hAnsi="Bell MT"/>
          <w:sz w:val="24"/>
          <w:szCs w:val="24"/>
        </w:rPr>
        <w:t xml:space="preserve"> the mesh’s vertices and a collection of points inside its volume. </w:t>
      </w:r>
      <w:r w:rsidR="00CB2059">
        <w:rPr>
          <w:rFonts w:ascii="Bell MT" w:hAnsi="Bell MT"/>
          <w:sz w:val="24"/>
          <w:szCs w:val="24"/>
        </w:rPr>
        <w:t>In order for a tetrahedral mesh</w:t>
      </w:r>
      <w:r w:rsidR="00D40AAC">
        <w:rPr>
          <w:rFonts w:ascii="Bell MT" w:hAnsi="Bell MT"/>
          <w:sz w:val="24"/>
          <w:szCs w:val="24"/>
        </w:rPr>
        <w:t xml:space="preserve"> DT(P)</w:t>
      </w:r>
      <w:r w:rsidR="00CB2059">
        <w:rPr>
          <w:rFonts w:ascii="Bell MT" w:hAnsi="Bell MT"/>
          <w:sz w:val="24"/>
          <w:szCs w:val="24"/>
        </w:rPr>
        <w:t xml:space="preserve"> to be generated</w:t>
      </w:r>
      <w:ins w:id="635" w:author="Tassos Anastasiou" w:date="2020-05-06T16:33:00Z">
        <w:r w:rsidR="006F3594">
          <w:rPr>
            <w:rFonts w:ascii="Bell MT" w:hAnsi="Bell MT"/>
            <w:sz w:val="24"/>
            <w:szCs w:val="24"/>
          </w:rPr>
          <w:t>,</w:t>
        </w:r>
      </w:ins>
      <w:r w:rsidR="00CB2059">
        <w:rPr>
          <w:rFonts w:ascii="Bell MT" w:hAnsi="Bell MT"/>
          <w:sz w:val="24"/>
          <w:szCs w:val="24"/>
        </w:rPr>
        <w:t xml:space="preserve"> </w:t>
      </w:r>
      <w:r w:rsidR="00D40AAC">
        <w:rPr>
          <w:rFonts w:ascii="Bell MT" w:hAnsi="Bell MT"/>
          <w:sz w:val="24"/>
          <w:szCs w:val="24"/>
        </w:rPr>
        <w:t>it needs to meet the following circumstance: “no point in P is inside the circumscribed sphere of any tetrahedra in DT(P)</w:t>
      </w:r>
      <w:r w:rsidR="00052EF7">
        <w:rPr>
          <w:rFonts w:ascii="Bell MT" w:hAnsi="Bell MT"/>
          <w:sz w:val="24"/>
          <w:szCs w:val="24"/>
        </w:rPr>
        <w:t>”</w:t>
      </w:r>
      <w:r w:rsidR="00B22E72">
        <w:rPr>
          <w:rFonts w:ascii="Bell MT" w:hAnsi="Bell MT"/>
          <w:color w:val="FF0000"/>
          <w:sz w:val="24"/>
          <w:szCs w:val="24"/>
        </w:rPr>
        <w:t xml:space="preserve"> [</w:t>
      </w:r>
      <w:r w:rsidR="00BE40BF">
        <w:rPr>
          <w:rFonts w:ascii="Bell MT" w:hAnsi="Bell MT"/>
          <w:color w:val="FF0000"/>
          <w:sz w:val="24"/>
          <w:szCs w:val="24"/>
        </w:rPr>
        <w:t>28</w:t>
      </w:r>
      <w:r w:rsidR="00B22E72">
        <w:rPr>
          <w:rFonts w:ascii="Bell MT" w:hAnsi="Bell MT"/>
          <w:color w:val="FF0000"/>
          <w:sz w:val="24"/>
          <w:szCs w:val="24"/>
        </w:rPr>
        <w:t>]</w:t>
      </w:r>
    </w:p>
    <w:p w14:paraId="237E73FE" w14:textId="77777777" w:rsidR="0073230A" w:rsidRDefault="0073230A">
      <w:pPr>
        <w:rPr>
          <w:rFonts w:ascii="Bell MT" w:hAnsi="Bell MT"/>
          <w:color w:val="FF0000"/>
          <w:sz w:val="24"/>
          <w:szCs w:val="24"/>
        </w:rPr>
      </w:pPr>
    </w:p>
    <w:p w14:paraId="4D26B2F7" w14:textId="77777777" w:rsidR="00905284" w:rsidRDefault="00B01CA9">
      <w:pPr>
        <w:keepNext/>
      </w:pPr>
      <w:r>
        <w:rPr>
          <w:rFonts w:ascii="Bell MT" w:hAnsi="Bell MT"/>
          <w:noProof/>
          <w:color w:val="FF0000"/>
          <w:sz w:val="24"/>
          <w:szCs w:val="24"/>
        </w:rPr>
        <w:drawing>
          <wp:inline distT="0" distB="0" distL="0" distR="0" wp14:anchorId="64A67AA7" wp14:editId="61BC562C">
            <wp:extent cx="1462399" cy="14478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90655" cy="1475774"/>
                    </a:xfrm>
                    <a:prstGeom prst="rect">
                      <a:avLst/>
                    </a:prstGeom>
                    <a:noFill/>
                    <a:ln>
                      <a:noFill/>
                    </a:ln>
                  </pic:spPr>
                </pic:pic>
              </a:graphicData>
            </a:graphic>
          </wp:inline>
        </w:drawing>
      </w:r>
      <w:r>
        <w:rPr>
          <w:rFonts w:ascii="Bell MT" w:hAnsi="Bell MT"/>
          <w:noProof/>
          <w:color w:val="FF0000"/>
          <w:sz w:val="24"/>
          <w:szCs w:val="24"/>
        </w:rPr>
        <w:drawing>
          <wp:inline distT="0" distB="0" distL="0" distR="0" wp14:anchorId="54D2B5F0" wp14:editId="02AD5AC0">
            <wp:extent cx="1457325" cy="14427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7351" cy="1472502"/>
                    </a:xfrm>
                    <a:prstGeom prst="rect">
                      <a:avLst/>
                    </a:prstGeom>
                    <a:noFill/>
                    <a:ln>
                      <a:noFill/>
                    </a:ln>
                  </pic:spPr>
                </pic:pic>
              </a:graphicData>
            </a:graphic>
          </wp:inline>
        </w:drawing>
      </w:r>
      <w:r>
        <w:rPr>
          <w:rFonts w:ascii="Bell MT" w:hAnsi="Bell MT"/>
          <w:noProof/>
          <w:sz w:val="24"/>
          <w:szCs w:val="24"/>
        </w:rPr>
        <w:drawing>
          <wp:inline distT="0" distB="0" distL="0" distR="0" wp14:anchorId="5B183297" wp14:editId="44C036A3">
            <wp:extent cx="2790825" cy="120005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8761" cy="1207767"/>
                    </a:xfrm>
                    <a:prstGeom prst="rect">
                      <a:avLst/>
                    </a:prstGeom>
                    <a:noFill/>
                    <a:ln>
                      <a:noFill/>
                    </a:ln>
                  </pic:spPr>
                </pic:pic>
              </a:graphicData>
            </a:graphic>
          </wp:inline>
        </w:drawing>
      </w:r>
    </w:p>
    <w:p w14:paraId="0839A6C4" w14:textId="21AC84F8" w:rsidR="00905284" w:rsidRDefault="00905284" w:rsidP="00D6032A">
      <w:pPr>
        <w:pStyle w:val="Caption"/>
      </w:pPr>
      <w:r>
        <w:t xml:space="preserve">Figure </w:t>
      </w:r>
      <w:ins w:id="636" w:author="Tassos Anastasiou" w:date="2020-05-09T13:53:00Z">
        <w:r w:rsidR="001A5D4B">
          <w:fldChar w:fldCharType="begin"/>
        </w:r>
        <w:r w:rsidR="001A5D4B">
          <w:instrText xml:space="preserve"> STYLEREF 1 \s </w:instrText>
        </w:r>
      </w:ins>
      <w:r w:rsidR="001A5D4B">
        <w:fldChar w:fldCharType="separate"/>
      </w:r>
      <w:r w:rsidR="001A5D4B">
        <w:rPr>
          <w:noProof/>
        </w:rPr>
        <w:t>3</w:t>
      </w:r>
      <w:ins w:id="637"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638" w:author="Tassos Anastasiou" w:date="2020-05-09T13:53:00Z">
        <w:r w:rsidR="001A5D4B">
          <w:rPr>
            <w:noProof/>
          </w:rPr>
          <w:t>4</w:t>
        </w:r>
        <w:r w:rsidR="001A5D4B">
          <w:fldChar w:fldCharType="end"/>
        </w:r>
      </w:ins>
      <w:del w:id="639"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4</w:delText>
        </w:r>
        <w:r w:rsidR="00896C83" w:rsidDel="009F36EC">
          <w:rPr>
            <w:noProof/>
          </w:rPr>
          <w:fldChar w:fldCharType="end"/>
        </w:r>
      </w:del>
      <w:r>
        <w:t xml:space="preserve">: </w:t>
      </w:r>
      <w:r w:rsidRPr="00040A37">
        <w:t xml:space="preserve">Tetrahedralization process. Closely related to Voronoi tessellation. </w:t>
      </w:r>
      <w:r w:rsidRPr="00D6032A">
        <w:rPr>
          <w:color w:val="FF0000"/>
        </w:rPr>
        <w:t>[29][22]</w:t>
      </w:r>
    </w:p>
    <w:p w14:paraId="21BA2DF9" w14:textId="77777777" w:rsidR="00905284" w:rsidRPr="00905284" w:rsidRDefault="00905284">
      <w:pPr>
        <w:rPr>
          <w:rPrChange w:id="640" w:author="Tassos Anastasiou" w:date="2020-05-01T18:33:00Z">
            <w:rPr>
              <w:rFonts w:ascii="Bell MT" w:hAnsi="Bell MT"/>
              <w:sz w:val="24"/>
              <w:szCs w:val="24"/>
            </w:rPr>
          </w:rPrChange>
        </w:rPr>
      </w:pPr>
    </w:p>
    <w:p w14:paraId="0CAD2E90" w14:textId="77777777" w:rsidR="0073230A" w:rsidRPr="00CB2059" w:rsidRDefault="0073230A" w:rsidP="00D6032A">
      <w:pPr>
        <w:pStyle w:val="Caption"/>
      </w:pPr>
    </w:p>
    <w:p w14:paraId="6B116489" w14:textId="77777777" w:rsidR="00905284" w:rsidRDefault="00905284">
      <w:pPr>
        <w:rPr>
          <w:rFonts w:asciiTheme="majorHAnsi" w:eastAsiaTheme="majorEastAsia" w:hAnsiTheme="majorHAnsi" w:cstheme="majorBidi"/>
          <w:iCs/>
          <w:caps/>
          <w:sz w:val="32"/>
          <w:szCs w:val="24"/>
        </w:rPr>
      </w:pPr>
      <w:r>
        <w:br w:type="page"/>
      </w:r>
    </w:p>
    <w:p w14:paraId="32E09CE2" w14:textId="7E8262B3" w:rsidR="002C7ECE" w:rsidRDefault="00D40AAC" w:rsidP="00D6032A">
      <w:pPr>
        <w:pStyle w:val="Heading4"/>
      </w:pPr>
      <w:r>
        <w:lastRenderedPageBreak/>
        <w:t>B</w:t>
      </w:r>
      <w:r w:rsidR="002C7ECE">
        <w:t>oolean operations</w:t>
      </w:r>
    </w:p>
    <w:p w14:paraId="13A17DB3" w14:textId="77991988" w:rsidR="000D7240" w:rsidRPr="0073230A" w:rsidRDefault="000D7240">
      <w:pPr>
        <w:ind w:firstLine="720"/>
        <w:rPr>
          <w:rFonts w:ascii="Bell MT" w:hAnsi="Bell MT"/>
          <w:sz w:val="24"/>
          <w:szCs w:val="24"/>
        </w:rPr>
        <w:pPrChange w:id="641" w:author="Tassos Anastasiou" w:date="2020-05-06T16:41:00Z">
          <w:pPr/>
        </w:pPrChange>
      </w:pPr>
      <w:r w:rsidRPr="0073230A">
        <w:rPr>
          <w:rFonts w:ascii="Bell MT" w:hAnsi="Bell MT"/>
          <w:sz w:val="24"/>
          <w:szCs w:val="24"/>
        </w:rPr>
        <w:t>Boolean operations are also known as constructive solid geometry (CSG)</w:t>
      </w:r>
      <w:r w:rsidR="00983F97">
        <w:rPr>
          <w:rFonts w:ascii="Bell MT" w:hAnsi="Bell MT"/>
          <w:sz w:val="24"/>
          <w:szCs w:val="24"/>
        </w:rPr>
        <w:t xml:space="preserve"> and</w:t>
      </w:r>
      <w:r w:rsidRPr="0073230A">
        <w:rPr>
          <w:rFonts w:ascii="Bell MT" w:hAnsi="Bell MT"/>
          <w:sz w:val="24"/>
          <w:szCs w:val="24"/>
        </w:rPr>
        <w:t xml:space="preserve"> are used to perform volumetric operations between 3D geometr</w:t>
      </w:r>
      <w:ins w:id="642" w:author="Tassos Anastasiou" w:date="2020-05-06T16:44:00Z">
        <w:r w:rsidR="006F549A">
          <w:rPr>
            <w:rFonts w:ascii="Bell MT" w:hAnsi="Bell MT"/>
            <w:sz w:val="24"/>
            <w:szCs w:val="24"/>
          </w:rPr>
          <w:t>ies</w:t>
        </w:r>
      </w:ins>
      <w:del w:id="643" w:author="Tassos Anastasiou" w:date="2020-05-06T16:44:00Z">
        <w:r w:rsidRPr="0073230A" w:rsidDel="006F549A">
          <w:rPr>
            <w:rFonts w:ascii="Bell MT" w:hAnsi="Bell MT"/>
            <w:sz w:val="24"/>
            <w:szCs w:val="24"/>
          </w:rPr>
          <w:delText>y</w:delText>
        </w:r>
      </w:del>
      <w:r w:rsidRPr="0073230A">
        <w:rPr>
          <w:rFonts w:ascii="Bell MT" w:hAnsi="Bell MT"/>
          <w:sz w:val="24"/>
          <w:szCs w:val="24"/>
        </w:rPr>
        <w:t xml:space="preserve">. For instance, two meshes can be added together to compute differences or intersections for mesh decomposition. Similar to a cookie cutter, it </w:t>
      </w:r>
      <w:r w:rsidR="008D11E7">
        <w:rPr>
          <w:rFonts w:ascii="Bell MT" w:hAnsi="Bell MT"/>
          <w:sz w:val="24"/>
          <w:szCs w:val="24"/>
        </w:rPr>
        <w:t>enables</w:t>
      </w:r>
      <w:r w:rsidRPr="0073230A">
        <w:rPr>
          <w:rFonts w:ascii="Bell MT" w:hAnsi="Bell MT"/>
          <w:sz w:val="24"/>
          <w:szCs w:val="24"/>
        </w:rPr>
        <w:t xml:space="preserve"> </w:t>
      </w:r>
      <w:r w:rsidR="008D11E7">
        <w:rPr>
          <w:rFonts w:ascii="Bell MT" w:hAnsi="Bell MT"/>
          <w:sz w:val="24"/>
          <w:szCs w:val="24"/>
        </w:rPr>
        <w:t>the decomposition of</w:t>
      </w:r>
      <w:r w:rsidRPr="0073230A">
        <w:rPr>
          <w:rFonts w:ascii="Bell MT" w:hAnsi="Bell MT"/>
          <w:sz w:val="24"/>
          <w:szCs w:val="24"/>
        </w:rPr>
        <w:t xml:space="preserve"> a mesh into smaller parts.</w:t>
      </w:r>
      <w:r w:rsidR="00D04125" w:rsidRPr="0073230A">
        <w:rPr>
          <w:rFonts w:ascii="Bell MT" w:hAnsi="Bell MT"/>
          <w:sz w:val="24"/>
          <w:szCs w:val="24"/>
        </w:rPr>
        <w:t xml:space="preserve"> This method is not automatic thus requires the work of an artist</w:t>
      </w:r>
      <w:ins w:id="644" w:author="Tassos Anastasiou" w:date="2020-05-06T16:45:00Z">
        <w:r w:rsidR="008A3D83">
          <w:rPr>
            <w:rFonts w:ascii="Bell MT" w:hAnsi="Bell MT"/>
            <w:sz w:val="24"/>
            <w:szCs w:val="24"/>
          </w:rPr>
          <w:t>,</w:t>
        </w:r>
      </w:ins>
      <w:r w:rsidR="00D04125" w:rsidRPr="0073230A">
        <w:rPr>
          <w:rFonts w:ascii="Bell MT" w:hAnsi="Bell MT"/>
          <w:sz w:val="24"/>
          <w:szCs w:val="24"/>
        </w:rPr>
        <w:t xml:space="preserve"> </w:t>
      </w:r>
      <w:r w:rsidR="00245660" w:rsidRPr="0073230A">
        <w:rPr>
          <w:rFonts w:ascii="Bell MT" w:hAnsi="Bell MT"/>
          <w:sz w:val="24"/>
          <w:szCs w:val="24"/>
        </w:rPr>
        <w:t>making</w:t>
      </w:r>
      <w:r w:rsidR="00D04125" w:rsidRPr="0073230A">
        <w:rPr>
          <w:rFonts w:ascii="Bell MT" w:hAnsi="Bell MT"/>
          <w:sz w:val="24"/>
          <w:szCs w:val="24"/>
        </w:rPr>
        <w:t xml:space="preserve"> it</w:t>
      </w:r>
      <w:r w:rsidR="00914652">
        <w:rPr>
          <w:rFonts w:ascii="Bell MT" w:hAnsi="Bell MT"/>
          <w:sz w:val="24"/>
          <w:szCs w:val="24"/>
        </w:rPr>
        <w:t xml:space="preserve"> a</w:t>
      </w:r>
      <w:r w:rsidR="00D04125" w:rsidRPr="0073230A">
        <w:rPr>
          <w:rFonts w:ascii="Bell MT" w:hAnsi="Bell MT"/>
          <w:sz w:val="24"/>
          <w:szCs w:val="24"/>
        </w:rPr>
        <w:t xml:space="preserve"> relatively</w:t>
      </w:r>
      <w:r w:rsidR="00245660" w:rsidRPr="0073230A">
        <w:rPr>
          <w:rFonts w:ascii="Bell MT" w:hAnsi="Bell MT"/>
          <w:sz w:val="24"/>
          <w:szCs w:val="24"/>
        </w:rPr>
        <w:t xml:space="preserve"> slow</w:t>
      </w:r>
      <w:r w:rsidR="00914652">
        <w:rPr>
          <w:rFonts w:ascii="Bell MT" w:hAnsi="Bell MT"/>
          <w:sz w:val="24"/>
          <w:szCs w:val="24"/>
        </w:rPr>
        <w:t xml:space="preserve"> technique</w:t>
      </w:r>
      <w:ins w:id="645" w:author="Tassos Anastasiou" w:date="2020-05-06T16:46:00Z">
        <w:r w:rsidR="00910925">
          <w:rPr>
            <w:rFonts w:ascii="Bell MT" w:hAnsi="Bell MT"/>
            <w:sz w:val="24"/>
            <w:szCs w:val="24"/>
          </w:rPr>
          <w:t>.</w:t>
        </w:r>
      </w:ins>
      <w:r w:rsidR="00D04125" w:rsidRPr="0073230A">
        <w:rPr>
          <w:rFonts w:ascii="Bell MT" w:hAnsi="Bell MT"/>
          <w:sz w:val="24"/>
          <w:szCs w:val="24"/>
        </w:rPr>
        <w:t xml:space="preserve"> </w:t>
      </w:r>
      <w:ins w:id="646" w:author="Tassos Anastasiou" w:date="2020-05-06T16:46:00Z">
        <w:r w:rsidR="00910925">
          <w:rPr>
            <w:rFonts w:ascii="Bell MT" w:hAnsi="Bell MT"/>
            <w:sz w:val="24"/>
            <w:szCs w:val="24"/>
          </w:rPr>
          <w:t>B</w:t>
        </w:r>
      </w:ins>
      <w:del w:id="647" w:author="Tassos Anastasiou" w:date="2020-05-06T16:46:00Z">
        <w:r w:rsidR="00D04125" w:rsidRPr="0073230A" w:rsidDel="00910925">
          <w:rPr>
            <w:rFonts w:ascii="Bell MT" w:hAnsi="Bell MT"/>
            <w:sz w:val="24"/>
            <w:szCs w:val="24"/>
          </w:rPr>
          <w:delText>b</w:delText>
        </w:r>
      </w:del>
      <w:r w:rsidR="00D04125" w:rsidRPr="0073230A">
        <w:rPr>
          <w:rFonts w:ascii="Bell MT" w:hAnsi="Bell MT"/>
          <w:sz w:val="24"/>
          <w:szCs w:val="24"/>
        </w:rPr>
        <w:t xml:space="preserve">ut </w:t>
      </w:r>
      <w:r w:rsidR="006B3716" w:rsidRPr="0073230A">
        <w:rPr>
          <w:rFonts w:ascii="Bell MT" w:hAnsi="Bell MT"/>
          <w:sz w:val="24"/>
          <w:szCs w:val="24"/>
        </w:rPr>
        <w:t>on the other hand</w:t>
      </w:r>
      <w:ins w:id="648" w:author="Tassos Anastasiou" w:date="2020-05-06T16:46:00Z">
        <w:r w:rsidR="0015464A">
          <w:rPr>
            <w:rFonts w:ascii="Bell MT" w:hAnsi="Bell MT"/>
            <w:sz w:val="24"/>
            <w:szCs w:val="24"/>
          </w:rPr>
          <w:t>, it</w:t>
        </w:r>
      </w:ins>
      <w:r w:rsidR="00D04125" w:rsidRPr="0073230A">
        <w:rPr>
          <w:rFonts w:ascii="Bell MT" w:hAnsi="Bell MT"/>
          <w:sz w:val="24"/>
          <w:szCs w:val="24"/>
        </w:rPr>
        <w:t xml:space="preserve"> provides a high degree of control.</w:t>
      </w:r>
    </w:p>
    <w:p w14:paraId="7C6186FE" w14:textId="77777777" w:rsidR="00905284" w:rsidRDefault="000D7240" w:rsidP="00D6032A">
      <w:pPr>
        <w:keepNext/>
        <w:jc w:val="center"/>
      </w:pPr>
      <w:r>
        <w:rPr>
          <w:noProof/>
        </w:rPr>
        <w:drawing>
          <wp:inline distT="0" distB="0" distL="0" distR="0" wp14:anchorId="023A1CDE" wp14:editId="1A608EE4">
            <wp:extent cx="2857500" cy="1209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209675"/>
                    </a:xfrm>
                    <a:prstGeom prst="rect">
                      <a:avLst/>
                    </a:prstGeom>
                    <a:noFill/>
                    <a:ln>
                      <a:noFill/>
                    </a:ln>
                  </pic:spPr>
                </pic:pic>
              </a:graphicData>
            </a:graphic>
          </wp:inline>
        </w:drawing>
      </w:r>
    </w:p>
    <w:p w14:paraId="14738927" w14:textId="4415D299" w:rsidR="001F4F08" w:rsidRDefault="00905284">
      <w:pPr>
        <w:pStyle w:val="Caption"/>
        <w:jc w:val="left"/>
        <w:pPrChange w:id="649" w:author="Tassos Anastasiou" w:date="2020-05-06T16:47:00Z">
          <w:pPr>
            <w:pStyle w:val="Caption"/>
            <w:jc w:val="center"/>
          </w:pPr>
        </w:pPrChange>
      </w:pPr>
      <w:r>
        <w:t xml:space="preserve">Figure </w:t>
      </w:r>
      <w:ins w:id="650" w:author="Tassos Anastasiou" w:date="2020-05-09T13:53:00Z">
        <w:r w:rsidR="001A5D4B">
          <w:fldChar w:fldCharType="begin"/>
        </w:r>
        <w:r w:rsidR="001A5D4B">
          <w:instrText xml:space="preserve"> STYLEREF 1 \s </w:instrText>
        </w:r>
      </w:ins>
      <w:r w:rsidR="001A5D4B">
        <w:fldChar w:fldCharType="separate"/>
      </w:r>
      <w:r w:rsidR="001A5D4B">
        <w:rPr>
          <w:noProof/>
        </w:rPr>
        <w:t>3</w:t>
      </w:r>
      <w:ins w:id="651"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652" w:author="Tassos Anastasiou" w:date="2020-05-09T13:53:00Z">
        <w:r w:rsidR="001A5D4B">
          <w:rPr>
            <w:noProof/>
          </w:rPr>
          <w:t>5</w:t>
        </w:r>
        <w:r w:rsidR="001A5D4B">
          <w:fldChar w:fldCharType="end"/>
        </w:r>
      </w:ins>
      <w:del w:id="653"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5</w:delText>
        </w:r>
        <w:r w:rsidR="00896C83" w:rsidDel="009F36EC">
          <w:rPr>
            <w:noProof/>
          </w:rPr>
          <w:fldChar w:fldCharType="end"/>
        </w:r>
      </w:del>
      <w:r>
        <w:t xml:space="preserve">: </w:t>
      </w:r>
      <w:r w:rsidRPr="00E4489D">
        <w:t>(Left) Sphere and cube are intersected</w:t>
      </w:r>
      <w:ins w:id="654" w:author="Tassos Anastasiou" w:date="2020-05-06T16:47:00Z">
        <w:r w:rsidR="003548C2">
          <w:t>.</w:t>
        </w:r>
      </w:ins>
      <w:ins w:id="655" w:author="Tassos Anastasiou" w:date="2020-05-06T16:48:00Z">
        <w:r w:rsidR="00791EAC">
          <w:t xml:space="preserve"> </w:t>
        </w:r>
      </w:ins>
      <w:del w:id="656" w:author="Tassos Anastasiou" w:date="2020-05-06T16:47:00Z">
        <w:r w:rsidRPr="00E4489D" w:rsidDel="003548C2">
          <w:delText xml:space="preserve"> </w:delText>
        </w:r>
      </w:del>
      <w:r w:rsidRPr="00E4489D">
        <w:t>(Middle) The cube after calculating the difference</w:t>
      </w:r>
      <w:ins w:id="657" w:author="Tassos Anastasiou" w:date="2020-05-06T16:47:00Z">
        <w:r w:rsidR="003548C2">
          <w:t>.</w:t>
        </w:r>
        <w:r w:rsidR="003548C2">
          <w:br/>
        </w:r>
      </w:ins>
      <w:del w:id="658" w:author="Tassos Anastasiou" w:date="2020-05-06T16:47:00Z">
        <w:r w:rsidRPr="00E4489D" w:rsidDel="003548C2">
          <w:delText xml:space="preserve"> </w:delText>
        </w:r>
      </w:del>
      <w:r w:rsidRPr="00E4489D">
        <w:t>(Right) The remained piece.</w:t>
      </w:r>
      <w:ins w:id="659" w:author="Christos-Emmanouil Anastasiou" w:date="2020-05-09T02:11:00Z">
        <w:r w:rsidR="00213771">
          <w:t xml:space="preserve"> [55]</w:t>
        </w:r>
      </w:ins>
    </w:p>
    <w:p w14:paraId="731A7F25" w14:textId="77777777" w:rsidR="00905284" w:rsidRDefault="00905284" w:rsidP="00D6032A"/>
    <w:p w14:paraId="7EBC2507" w14:textId="3D6BFECB" w:rsidR="002C7ECE" w:rsidRDefault="00EC7870" w:rsidP="00D6032A">
      <w:pPr>
        <w:pStyle w:val="Heading4"/>
      </w:pPr>
      <w:r>
        <w:t>Convex decomposition</w:t>
      </w:r>
    </w:p>
    <w:p w14:paraId="18474ABE" w14:textId="77777777" w:rsidR="00985082" w:rsidRDefault="006C4A60" w:rsidP="008E6A38">
      <w:pPr>
        <w:ind w:firstLine="720"/>
        <w:rPr>
          <w:ins w:id="660" w:author="Tassos Anastasiou" w:date="2020-05-06T16:51:00Z"/>
          <w:rFonts w:ascii="Bell MT" w:hAnsi="Bell MT"/>
          <w:sz w:val="24"/>
          <w:szCs w:val="24"/>
        </w:rPr>
      </w:pPr>
      <w:r w:rsidRPr="0073230A">
        <w:rPr>
          <w:rFonts w:ascii="Bell MT" w:hAnsi="Bell MT"/>
          <w:sz w:val="24"/>
          <w:szCs w:val="24"/>
        </w:rPr>
        <w:t xml:space="preserve">This method takes in a concave triangle mesh and divides it into smaller convex pieces. An artist can create a convex decomposition manually by using simple convex primitives such as boxes, spheres and capsules. It is possible of creating convex decomposition automatically, but it may involve tweaking of some parameters to get desirable results. Even </w:t>
      </w:r>
      <w:ins w:id="661" w:author="Tassos Anastasiou" w:date="2020-05-06T16:49:00Z">
        <w:r w:rsidR="004E3A2D">
          <w:rPr>
            <w:rFonts w:ascii="Bell MT" w:hAnsi="Bell MT"/>
            <w:sz w:val="24"/>
            <w:szCs w:val="24"/>
          </w:rPr>
          <w:t>t</w:t>
        </w:r>
      </w:ins>
      <w:del w:id="662" w:author="Tassos Anastasiou" w:date="2020-05-06T16:49:00Z">
        <w:r w:rsidRPr="0073230A" w:rsidDel="004E3A2D">
          <w:rPr>
            <w:rFonts w:ascii="Bell MT" w:hAnsi="Bell MT"/>
            <w:sz w:val="24"/>
            <w:szCs w:val="24"/>
          </w:rPr>
          <w:delText>T</w:delText>
        </w:r>
      </w:del>
      <w:r w:rsidRPr="0073230A">
        <w:rPr>
          <w:rFonts w:ascii="Bell MT" w:hAnsi="Bell MT"/>
          <w:sz w:val="24"/>
          <w:szCs w:val="24"/>
        </w:rPr>
        <w:t xml:space="preserve">hough it is an NP-hard </w:t>
      </w:r>
      <w:r w:rsidR="00B46057" w:rsidRPr="0073230A">
        <w:rPr>
          <w:rFonts w:ascii="Bell MT" w:hAnsi="Bell MT"/>
          <w:sz w:val="24"/>
          <w:szCs w:val="24"/>
        </w:rPr>
        <w:t>problem,</w:t>
      </w:r>
      <w:r w:rsidRPr="0073230A">
        <w:rPr>
          <w:rFonts w:ascii="Bell MT" w:hAnsi="Bell MT"/>
          <w:sz w:val="24"/>
          <w:szCs w:val="24"/>
        </w:rPr>
        <w:t xml:space="preserve"> an approximate method using top down or bottom up can still be implemented. </w:t>
      </w:r>
    </w:p>
    <w:p w14:paraId="540A6CE6" w14:textId="77777777" w:rsidR="00F836B0" w:rsidRDefault="00F94CE4" w:rsidP="008E6A38">
      <w:pPr>
        <w:ind w:firstLine="720"/>
        <w:rPr>
          <w:ins w:id="663" w:author="Tassos Anastasiou" w:date="2020-05-06T16:53:00Z"/>
          <w:rFonts w:ascii="Bell MT" w:hAnsi="Bell MT"/>
          <w:sz w:val="24"/>
          <w:szCs w:val="24"/>
        </w:rPr>
      </w:pPr>
      <w:ins w:id="664" w:author="Tassos Anastasiou" w:date="2020-05-06T16:52:00Z">
        <w:r>
          <w:rPr>
            <w:rFonts w:ascii="Bell MT" w:hAnsi="Bell MT"/>
            <w:sz w:val="24"/>
            <w:szCs w:val="24"/>
          </w:rPr>
          <w:t xml:space="preserve">An example of a </w:t>
        </w:r>
      </w:ins>
      <w:ins w:id="665" w:author="Tassos Anastasiou" w:date="2020-05-06T16:51:00Z">
        <w:r w:rsidR="00985082">
          <w:rPr>
            <w:rFonts w:ascii="Bell MT" w:hAnsi="Bell MT"/>
            <w:sz w:val="24"/>
            <w:szCs w:val="24"/>
          </w:rPr>
          <w:t>top down approach</w:t>
        </w:r>
        <w:r>
          <w:rPr>
            <w:rFonts w:ascii="Bell MT" w:hAnsi="Bell MT"/>
            <w:sz w:val="24"/>
            <w:szCs w:val="24"/>
          </w:rPr>
          <w:t xml:space="preserve"> is </w:t>
        </w:r>
      </w:ins>
      <w:del w:id="666" w:author="Tassos Anastasiou" w:date="2020-05-06T16:51:00Z">
        <w:r w:rsidR="006C4A60" w:rsidRPr="0073230A" w:rsidDel="00F94CE4">
          <w:rPr>
            <w:rFonts w:ascii="Bell MT" w:hAnsi="Bell MT"/>
            <w:sz w:val="24"/>
            <w:szCs w:val="24"/>
          </w:rPr>
          <w:delText xml:space="preserve">There is </w:delText>
        </w:r>
      </w:del>
      <w:r w:rsidR="006C4A60" w:rsidRPr="0073230A">
        <w:rPr>
          <w:rFonts w:ascii="Bell MT" w:hAnsi="Bell MT"/>
          <w:sz w:val="24"/>
          <w:szCs w:val="24"/>
        </w:rPr>
        <w:t>a free</w:t>
      </w:r>
      <w:r w:rsidR="00B46057" w:rsidRPr="0073230A">
        <w:rPr>
          <w:rFonts w:ascii="Bell MT" w:hAnsi="Bell MT"/>
          <w:sz w:val="24"/>
          <w:szCs w:val="24"/>
        </w:rPr>
        <w:t xml:space="preserve"> i</w:t>
      </w:r>
      <w:r w:rsidR="006C4A60" w:rsidRPr="0073230A">
        <w:rPr>
          <w:rFonts w:ascii="Bell MT" w:hAnsi="Bell MT"/>
          <w:sz w:val="24"/>
          <w:szCs w:val="24"/>
        </w:rPr>
        <w:t xml:space="preserve">mplementation made by John Ratcliff. </w:t>
      </w:r>
      <w:del w:id="667" w:author="Tassos Anastasiou" w:date="2020-05-06T16:52:00Z">
        <w:r w:rsidR="006C4A60" w:rsidRPr="0073230A" w:rsidDel="00386EEA">
          <w:rPr>
            <w:rFonts w:ascii="Bell MT" w:hAnsi="Bell MT"/>
            <w:sz w:val="24"/>
            <w:szCs w:val="24"/>
          </w:rPr>
          <w:delText>It is a top down approach</w:delText>
        </w:r>
        <w:r w:rsidR="00B46057" w:rsidRPr="0073230A" w:rsidDel="00386EEA">
          <w:rPr>
            <w:rFonts w:ascii="Bell MT" w:hAnsi="Bell MT"/>
            <w:sz w:val="24"/>
            <w:szCs w:val="24"/>
          </w:rPr>
          <w:delText xml:space="preserve">: </w:delText>
        </w:r>
      </w:del>
      <w:r w:rsidR="00B46057" w:rsidRPr="0073230A">
        <w:rPr>
          <w:rFonts w:ascii="Bell MT" w:hAnsi="Bell MT"/>
          <w:sz w:val="24"/>
          <w:szCs w:val="24"/>
        </w:rPr>
        <w:t xml:space="preserve">Concave meshes are recursively broken down into parts, until each part is convex. </w:t>
      </w:r>
    </w:p>
    <w:p w14:paraId="7E6F508B" w14:textId="0E3B0C59" w:rsidR="005D3063" w:rsidRPr="0073230A" w:rsidRDefault="00B46057">
      <w:pPr>
        <w:ind w:firstLine="720"/>
        <w:rPr>
          <w:rFonts w:ascii="Bell MT" w:hAnsi="Bell MT"/>
          <w:sz w:val="24"/>
          <w:szCs w:val="24"/>
        </w:rPr>
        <w:pPrChange w:id="668" w:author="Tassos Anastasiou" w:date="2020-05-06T16:48:00Z">
          <w:pPr/>
        </w:pPrChange>
      </w:pPr>
      <w:del w:id="669" w:author="Tassos Anastasiou" w:date="2020-05-06T16:55:00Z">
        <w:r w:rsidRPr="0073230A" w:rsidDel="00766792">
          <w:rPr>
            <w:rFonts w:ascii="Bell MT" w:hAnsi="Bell MT"/>
            <w:sz w:val="24"/>
            <w:szCs w:val="24"/>
          </w:rPr>
          <w:delText xml:space="preserve">Khaled Mammou was inspired by John’s implementation and produced a bottom up approach called Hierarchical Approximate Convex Decomposition (HACD). </w:delText>
        </w:r>
      </w:del>
      <w:ins w:id="670" w:author="Tassos Anastasiou" w:date="2020-05-06T16:55:00Z">
        <w:r w:rsidR="005F747C">
          <w:rPr>
            <w:rFonts w:ascii="Bell MT" w:hAnsi="Bell MT"/>
            <w:sz w:val="24"/>
            <w:szCs w:val="24"/>
          </w:rPr>
          <w:t xml:space="preserve">An example of </w:t>
        </w:r>
      </w:ins>
      <w:ins w:id="671" w:author="Tassos Anastasiou" w:date="2020-05-06T16:56:00Z">
        <w:r w:rsidR="005F747C">
          <w:rPr>
            <w:rFonts w:ascii="Bell MT" w:hAnsi="Bell MT"/>
            <w:sz w:val="24"/>
            <w:szCs w:val="24"/>
          </w:rPr>
          <w:t>a</w:t>
        </w:r>
      </w:ins>
      <w:ins w:id="672" w:author="Tassos Anastasiou" w:date="2020-05-06T16:57:00Z">
        <w:r w:rsidR="00617296">
          <w:rPr>
            <w:rFonts w:ascii="Bell MT" w:hAnsi="Bell MT"/>
            <w:sz w:val="24"/>
            <w:szCs w:val="24"/>
          </w:rPr>
          <w:t>n implementation using a</w:t>
        </w:r>
      </w:ins>
      <w:ins w:id="673" w:author="Tassos Anastasiou" w:date="2020-05-06T16:56:00Z">
        <w:r w:rsidR="005F747C">
          <w:rPr>
            <w:rFonts w:ascii="Bell MT" w:hAnsi="Bell MT"/>
            <w:sz w:val="24"/>
            <w:szCs w:val="24"/>
          </w:rPr>
          <w:t xml:space="preserve"> bottom up approach is </w:t>
        </w:r>
      </w:ins>
      <w:ins w:id="674" w:author="Tassos Anastasiou" w:date="2020-05-06T16:55:00Z">
        <w:r w:rsidR="005F747C" w:rsidRPr="0073230A">
          <w:rPr>
            <w:rFonts w:ascii="Bell MT" w:hAnsi="Bell MT"/>
            <w:sz w:val="24"/>
            <w:szCs w:val="24"/>
          </w:rPr>
          <w:t>Khaled Mammou</w:t>
        </w:r>
      </w:ins>
      <w:ins w:id="675" w:author="Tassos Anastasiou" w:date="2020-05-06T16:56:00Z">
        <w:r w:rsidR="005F747C">
          <w:rPr>
            <w:rFonts w:ascii="Bell MT" w:hAnsi="Bell MT"/>
            <w:sz w:val="24"/>
            <w:szCs w:val="24"/>
          </w:rPr>
          <w:t>´s</w:t>
        </w:r>
      </w:ins>
      <w:ins w:id="676" w:author="Tassos Anastasiou" w:date="2020-05-06T16:55:00Z">
        <w:r w:rsidR="005F747C" w:rsidRPr="0073230A">
          <w:rPr>
            <w:rFonts w:ascii="Bell MT" w:hAnsi="Bell MT"/>
            <w:sz w:val="24"/>
            <w:szCs w:val="24"/>
          </w:rPr>
          <w:t xml:space="preserve"> </w:t>
        </w:r>
      </w:ins>
      <w:ins w:id="677" w:author="Tassos Anastasiou" w:date="2020-05-06T16:56:00Z">
        <w:r w:rsidR="005F747C" w:rsidRPr="0073230A">
          <w:rPr>
            <w:rFonts w:ascii="Bell MT" w:hAnsi="Bell MT"/>
            <w:sz w:val="24"/>
            <w:szCs w:val="24"/>
          </w:rPr>
          <w:t>Hierarchical Approximate Convex Decomposition (HACD)</w:t>
        </w:r>
        <w:r w:rsidR="005F747C">
          <w:rPr>
            <w:rFonts w:ascii="Bell MT" w:hAnsi="Bell MT"/>
            <w:sz w:val="24"/>
            <w:szCs w:val="24"/>
          </w:rPr>
          <w:t xml:space="preserve">, which </w:t>
        </w:r>
      </w:ins>
      <w:ins w:id="678" w:author="Tassos Anastasiou" w:date="2020-05-06T16:55:00Z">
        <w:r w:rsidR="005F747C" w:rsidRPr="0073230A">
          <w:rPr>
            <w:rFonts w:ascii="Bell MT" w:hAnsi="Bell MT"/>
            <w:sz w:val="24"/>
            <w:szCs w:val="24"/>
          </w:rPr>
          <w:t>was inspired by John’s implementation.</w:t>
        </w:r>
      </w:ins>
      <w:ins w:id="679" w:author="Tassos Anastasiou" w:date="2020-05-06T16:57:00Z">
        <w:r w:rsidR="00DC462A">
          <w:rPr>
            <w:rFonts w:ascii="Bell MT" w:hAnsi="Bell MT"/>
            <w:sz w:val="24"/>
            <w:szCs w:val="24"/>
          </w:rPr>
          <w:t xml:space="preserve"> </w:t>
        </w:r>
      </w:ins>
      <w:r w:rsidRPr="0073230A">
        <w:rPr>
          <w:rFonts w:ascii="Bell MT" w:hAnsi="Bell MT"/>
          <w:sz w:val="24"/>
          <w:szCs w:val="24"/>
        </w:rPr>
        <w:t xml:space="preserve">This approach breaks source geometry into smaller parts in physically expected way, for example, the bunny’s ears come off, instead of breaking at some arbitrary position. The number and shape of those pieces however </w:t>
      </w:r>
      <w:r w:rsidR="00B6582D" w:rsidRPr="0073230A">
        <w:rPr>
          <w:rFonts w:ascii="Bell MT" w:hAnsi="Bell MT"/>
          <w:sz w:val="24"/>
          <w:szCs w:val="24"/>
        </w:rPr>
        <w:t>are determined</w:t>
      </w:r>
      <w:r w:rsidRPr="0073230A">
        <w:rPr>
          <w:rFonts w:ascii="Bell MT" w:hAnsi="Bell MT"/>
          <w:sz w:val="24"/>
          <w:szCs w:val="24"/>
        </w:rPr>
        <w:t xml:space="preserve"> entirely </w:t>
      </w:r>
      <w:r w:rsidR="00B6582D" w:rsidRPr="0073230A">
        <w:rPr>
          <w:rFonts w:ascii="Bell MT" w:hAnsi="Bell MT"/>
          <w:sz w:val="24"/>
          <w:szCs w:val="24"/>
        </w:rPr>
        <w:t>by</w:t>
      </w:r>
      <w:r w:rsidRPr="0073230A">
        <w:rPr>
          <w:rFonts w:ascii="Bell MT" w:hAnsi="Bell MT"/>
          <w:sz w:val="24"/>
          <w:szCs w:val="24"/>
        </w:rPr>
        <w:t xml:space="preserve"> the source geometry and</w:t>
      </w:r>
      <w:r w:rsidR="00071926" w:rsidRPr="0073230A">
        <w:rPr>
          <w:rFonts w:ascii="Bell MT" w:hAnsi="Bell MT"/>
          <w:sz w:val="24"/>
          <w:szCs w:val="24"/>
        </w:rPr>
        <w:t xml:space="preserve"> does not</w:t>
      </w:r>
      <w:r w:rsidRPr="0073230A">
        <w:rPr>
          <w:rFonts w:ascii="Bell MT" w:hAnsi="Bell MT"/>
          <w:sz w:val="24"/>
          <w:szCs w:val="24"/>
        </w:rPr>
        <w:t xml:space="preserve"> </w:t>
      </w:r>
      <w:r w:rsidR="00B6582D" w:rsidRPr="0073230A">
        <w:rPr>
          <w:rFonts w:ascii="Bell MT" w:hAnsi="Bell MT"/>
          <w:sz w:val="24"/>
          <w:szCs w:val="24"/>
        </w:rPr>
        <w:t>provide</w:t>
      </w:r>
      <w:r w:rsidR="00071926" w:rsidRPr="0073230A">
        <w:rPr>
          <w:rFonts w:ascii="Bell MT" w:hAnsi="Bell MT"/>
          <w:sz w:val="24"/>
          <w:szCs w:val="24"/>
        </w:rPr>
        <w:t xml:space="preserve"> any</w:t>
      </w:r>
      <w:r w:rsidR="00B6582D" w:rsidRPr="0073230A">
        <w:rPr>
          <w:rFonts w:ascii="Bell MT" w:hAnsi="Bell MT"/>
          <w:sz w:val="24"/>
          <w:szCs w:val="24"/>
        </w:rPr>
        <w:t xml:space="preserve"> artistic control.</w:t>
      </w:r>
      <w:r w:rsidR="00071926" w:rsidRPr="0073230A">
        <w:rPr>
          <w:rFonts w:ascii="Bell MT" w:hAnsi="Bell MT"/>
          <w:sz w:val="24"/>
          <w:szCs w:val="24"/>
        </w:rPr>
        <w:t xml:space="preserve"> </w:t>
      </w:r>
      <w:r w:rsidR="00B6582D" w:rsidRPr="0073230A">
        <w:rPr>
          <w:rFonts w:ascii="Bell MT" w:hAnsi="Bell MT"/>
          <w:sz w:val="24"/>
          <w:szCs w:val="24"/>
        </w:rPr>
        <w:t xml:space="preserve"> </w:t>
      </w:r>
    </w:p>
    <w:p w14:paraId="6F14584B" w14:textId="77777777" w:rsidR="00905284" w:rsidRDefault="0073230A" w:rsidP="00D6032A">
      <w:pPr>
        <w:keepNext/>
        <w:jc w:val="center"/>
      </w:pPr>
      <w:r>
        <w:rPr>
          <w:noProof/>
        </w:rPr>
        <w:drawing>
          <wp:inline distT="0" distB="0" distL="0" distR="0" wp14:anchorId="7A15BBFD" wp14:editId="7F01AA87">
            <wp:extent cx="3895725" cy="1652928"/>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583" cy="1663899"/>
                    </a:xfrm>
                    <a:prstGeom prst="rect">
                      <a:avLst/>
                    </a:prstGeom>
                    <a:noFill/>
                    <a:ln>
                      <a:noFill/>
                    </a:ln>
                  </pic:spPr>
                </pic:pic>
              </a:graphicData>
            </a:graphic>
          </wp:inline>
        </w:drawing>
      </w:r>
    </w:p>
    <w:p w14:paraId="202DBAC4" w14:textId="30AAEA83" w:rsidR="00B80EAB" w:rsidRDefault="00905284">
      <w:pPr>
        <w:pStyle w:val="Caption"/>
        <w:jc w:val="left"/>
        <w:pPrChange w:id="680" w:author="Tassos Anastasiou" w:date="2020-05-06T17:10:00Z">
          <w:pPr>
            <w:pStyle w:val="Caption"/>
            <w:jc w:val="center"/>
          </w:pPr>
        </w:pPrChange>
      </w:pPr>
      <w:r>
        <w:t xml:space="preserve">Figure </w:t>
      </w:r>
      <w:ins w:id="681" w:author="Tassos Anastasiou" w:date="2020-05-09T13:53:00Z">
        <w:r w:rsidR="001A5D4B">
          <w:fldChar w:fldCharType="begin"/>
        </w:r>
        <w:r w:rsidR="001A5D4B">
          <w:instrText xml:space="preserve"> STYLEREF 1 \s </w:instrText>
        </w:r>
      </w:ins>
      <w:r w:rsidR="001A5D4B">
        <w:fldChar w:fldCharType="separate"/>
      </w:r>
      <w:r w:rsidR="001A5D4B">
        <w:rPr>
          <w:noProof/>
        </w:rPr>
        <w:t>3</w:t>
      </w:r>
      <w:ins w:id="682"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683" w:author="Tassos Anastasiou" w:date="2020-05-09T13:53:00Z">
        <w:r w:rsidR="001A5D4B">
          <w:rPr>
            <w:noProof/>
          </w:rPr>
          <w:t>6</w:t>
        </w:r>
        <w:r w:rsidR="001A5D4B">
          <w:fldChar w:fldCharType="end"/>
        </w:r>
      </w:ins>
      <w:del w:id="684"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6</w:delText>
        </w:r>
        <w:r w:rsidR="00896C83" w:rsidDel="009F36EC">
          <w:rPr>
            <w:noProof/>
          </w:rPr>
          <w:fldChar w:fldCharType="end"/>
        </w:r>
      </w:del>
      <w:r>
        <w:t xml:space="preserve">: </w:t>
      </w:r>
      <w:r w:rsidRPr="005F1D07">
        <w:t>Convex decomposition can also be created manually by an artist, using convex primitives such as spheres, boxes and capsules.</w:t>
      </w:r>
    </w:p>
    <w:p w14:paraId="2DC3CB52" w14:textId="77777777" w:rsidR="0073230A" w:rsidRDefault="0073230A" w:rsidP="005D3063"/>
    <w:p w14:paraId="39EFEB40" w14:textId="2CED5496" w:rsidR="002C7ECE" w:rsidRPr="00140A5E" w:rsidRDefault="002C7ECE" w:rsidP="00D6032A">
      <w:pPr>
        <w:pStyle w:val="Heading3"/>
      </w:pPr>
      <w:bookmarkStart w:id="685" w:name="_Toc40412163"/>
      <w:r w:rsidRPr="00140A5E">
        <w:lastRenderedPageBreak/>
        <w:t>R</w:t>
      </w:r>
      <w:r w:rsidR="00FE3873" w:rsidRPr="00140A5E">
        <w:t>eal time</w:t>
      </w:r>
      <w:r w:rsidRPr="00140A5E">
        <w:t xml:space="preserve"> destruction methods</w:t>
      </w:r>
      <w:bookmarkEnd w:id="685"/>
    </w:p>
    <w:p w14:paraId="4A839E9A" w14:textId="0DB70EC9" w:rsidR="006924FA" w:rsidRPr="00AF6751" w:rsidRDefault="00815C21">
      <w:pPr>
        <w:ind w:firstLine="720"/>
        <w:rPr>
          <w:rFonts w:ascii="Bell MT" w:hAnsi="Bell MT"/>
          <w:sz w:val="24"/>
          <w:szCs w:val="24"/>
        </w:rPr>
        <w:pPrChange w:id="686" w:author="Tassos Anastasiou" w:date="2020-05-06T17:10:00Z">
          <w:pPr/>
        </w:pPrChange>
      </w:pPr>
      <w:r w:rsidRPr="00AF6751">
        <w:rPr>
          <w:rFonts w:ascii="Bell MT" w:hAnsi="Bell MT"/>
          <w:sz w:val="24"/>
          <w:szCs w:val="24"/>
        </w:rPr>
        <w:t xml:space="preserve">Once the generation of pre-fractured </w:t>
      </w:r>
      <w:r w:rsidR="00F644EE" w:rsidRPr="00AF6751">
        <w:rPr>
          <w:rFonts w:ascii="Bell MT" w:hAnsi="Bell MT"/>
          <w:sz w:val="24"/>
          <w:szCs w:val="24"/>
        </w:rPr>
        <w:t>assets</w:t>
      </w:r>
      <w:r w:rsidRPr="00AF6751">
        <w:rPr>
          <w:rFonts w:ascii="Bell MT" w:hAnsi="Bell MT"/>
          <w:sz w:val="24"/>
          <w:szCs w:val="24"/>
        </w:rPr>
        <w:t xml:space="preserve"> has </w:t>
      </w:r>
      <w:r w:rsidR="00F644EE" w:rsidRPr="00AF6751">
        <w:rPr>
          <w:rFonts w:ascii="Bell MT" w:hAnsi="Bell MT"/>
          <w:sz w:val="24"/>
          <w:szCs w:val="24"/>
        </w:rPr>
        <w:t>completed</w:t>
      </w:r>
      <w:r w:rsidRPr="00AF6751">
        <w:rPr>
          <w:rFonts w:ascii="Bell MT" w:hAnsi="Bell MT"/>
          <w:sz w:val="24"/>
          <w:szCs w:val="24"/>
        </w:rPr>
        <w:t xml:space="preserve">, </w:t>
      </w:r>
      <w:r w:rsidR="00295840" w:rsidRPr="00AF6751">
        <w:rPr>
          <w:rFonts w:ascii="Bell MT" w:hAnsi="Bell MT"/>
          <w:sz w:val="24"/>
          <w:szCs w:val="24"/>
        </w:rPr>
        <w:t>r</w:t>
      </w:r>
      <w:r w:rsidRPr="00AF6751">
        <w:rPr>
          <w:rFonts w:ascii="Bell MT" w:hAnsi="Bell MT"/>
          <w:sz w:val="24"/>
          <w:szCs w:val="24"/>
        </w:rPr>
        <w:t xml:space="preserve">untime breaking methods are used for destroying objects during </w:t>
      </w:r>
      <w:r w:rsidR="00026736" w:rsidRPr="00AF6751">
        <w:rPr>
          <w:rFonts w:ascii="Bell MT" w:hAnsi="Bell MT"/>
          <w:sz w:val="24"/>
          <w:szCs w:val="24"/>
        </w:rPr>
        <w:t xml:space="preserve">game execution. </w:t>
      </w:r>
      <w:r w:rsidR="00F644EE" w:rsidRPr="00AF6751">
        <w:rPr>
          <w:rFonts w:ascii="Bell MT" w:hAnsi="Bell MT"/>
          <w:sz w:val="24"/>
          <w:szCs w:val="24"/>
        </w:rPr>
        <w:t xml:space="preserve">The objects are </w:t>
      </w:r>
      <w:r w:rsidR="00354C9D" w:rsidRPr="00AF6751">
        <w:rPr>
          <w:rFonts w:ascii="Bell MT" w:hAnsi="Bell MT"/>
          <w:sz w:val="24"/>
          <w:szCs w:val="24"/>
        </w:rPr>
        <w:t>being</w:t>
      </w:r>
      <w:r w:rsidR="00F644EE" w:rsidRPr="00AF6751">
        <w:rPr>
          <w:rFonts w:ascii="Bell MT" w:hAnsi="Bell MT"/>
          <w:sz w:val="24"/>
          <w:szCs w:val="24"/>
        </w:rPr>
        <w:t xml:space="preserve"> fractured into separate meshes as part of the simulation and the physics engine also solves the object dynamics and collisions. </w:t>
      </w:r>
      <w:r w:rsidR="00F6226A" w:rsidRPr="00AF6751">
        <w:rPr>
          <w:rFonts w:ascii="Bell MT" w:hAnsi="Bell MT"/>
          <w:sz w:val="24"/>
          <w:szCs w:val="24"/>
        </w:rPr>
        <w:t xml:space="preserve">Current available physics libraries include Havok Physics, Bullet, PhysX, and the Open Dynamics Engine. </w:t>
      </w:r>
    </w:p>
    <w:p w14:paraId="26061CC1" w14:textId="4EAFAA3F" w:rsidR="005478BB" w:rsidRPr="005478BB" w:rsidRDefault="00AE20CD" w:rsidP="00D6032A">
      <w:pPr>
        <w:pStyle w:val="Heading4"/>
      </w:pPr>
      <w:r>
        <w:t>Canned Animation</w:t>
      </w:r>
      <w:r w:rsidR="00026736">
        <w:t>s</w:t>
      </w:r>
    </w:p>
    <w:p w14:paraId="603A4172" w14:textId="4CA9A317" w:rsidR="00C022AA" w:rsidRPr="00AF6751" w:rsidRDefault="00577447">
      <w:pPr>
        <w:ind w:firstLine="720"/>
        <w:rPr>
          <w:rFonts w:ascii="Bell MT" w:hAnsi="Bell MT"/>
          <w:sz w:val="24"/>
          <w:szCs w:val="24"/>
        </w:rPr>
        <w:pPrChange w:id="687" w:author="Tassos Anastasiou" w:date="2020-05-06T17:15:00Z">
          <w:pPr/>
        </w:pPrChange>
      </w:pPr>
      <w:r w:rsidRPr="00AF6751">
        <w:rPr>
          <w:rFonts w:ascii="Bell MT" w:hAnsi="Bell MT"/>
          <w:sz w:val="24"/>
          <w:szCs w:val="24"/>
        </w:rPr>
        <w:t>Game assets that are non-essential to gameplay and their simulation will not bring substantial value to the game are subjects for implementation through pre-determined animations. These animations</w:t>
      </w:r>
      <w:r w:rsidR="00D6328F" w:rsidRPr="00AF6751">
        <w:rPr>
          <w:rFonts w:ascii="Bell MT" w:hAnsi="Bell MT"/>
          <w:sz w:val="24"/>
          <w:szCs w:val="24"/>
        </w:rPr>
        <w:t xml:space="preserve"> are made in an animation tool and</w:t>
      </w:r>
      <w:r w:rsidRPr="00AF6751">
        <w:rPr>
          <w:rFonts w:ascii="Bell MT" w:hAnsi="Bell MT"/>
          <w:sz w:val="24"/>
          <w:szCs w:val="24"/>
        </w:rPr>
        <w:t xml:space="preserve"> will play back when triggered or just play in a loop. Soft-body objects such as a waving flag or flowing water are </w:t>
      </w:r>
      <w:r w:rsidR="001B7054" w:rsidRPr="00AF6751">
        <w:rPr>
          <w:rFonts w:ascii="Bell MT" w:hAnsi="Bell MT"/>
          <w:sz w:val="24"/>
          <w:szCs w:val="24"/>
        </w:rPr>
        <w:t>major</w:t>
      </w:r>
      <w:r w:rsidRPr="00AF6751">
        <w:rPr>
          <w:rFonts w:ascii="Bell MT" w:hAnsi="Bell MT"/>
          <w:sz w:val="24"/>
          <w:szCs w:val="24"/>
        </w:rPr>
        <w:t xml:space="preserve"> examples of this application. Another example is a distant skyscraper being tore down or demolished after a large explosion or earthquake. </w:t>
      </w:r>
      <w:r w:rsidR="00C022AA" w:rsidRPr="00AF6751">
        <w:rPr>
          <w:rFonts w:ascii="Bell MT" w:hAnsi="Bell MT"/>
          <w:sz w:val="24"/>
          <w:szCs w:val="24"/>
        </w:rPr>
        <w:t xml:space="preserve">This approach is computationally cheap and saves a significant amount of processing power as the physically based animation is avoided altogether. The disadvantage </w:t>
      </w:r>
      <w:r w:rsidR="00D6328F" w:rsidRPr="00AF6751">
        <w:rPr>
          <w:rFonts w:ascii="Bell MT" w:hAnsi="Bell MT"/>
          <w:sz w:val="24"/>
          <w:szCs w:val="24"/>
        </w:rPr>
        <w:t>of canned animations however is that</w:t>
      </w:r>
      <w:r w:rsidR="00C022AA" w:rsidRPr="00AF6751">
        <w:rPr>
          <w:rFonts w:ascii="Bell MT" w:hAnsi="Bell MT"/>
          <w:sz w:val="24"/>
          <w:szCs w:val="24"/>
        </w:rPr>
        <w:t xml:space="preserve"> the object will break the same exact way each time and not correspond to the interactions within the game.</w:t>
      </w:r>
      <w:r w:rsidR="008211C9" w:rsidRPr="00AF6751">
        <w:rPr>
          <w:rFonts w:ascii="Bell MT" w:hAnsi="Bell MT"/>
          <w:sz w:val="24"/>
          <w:szCs w:val="24"/>
        </w:rPr>
        <w:t xml:space="preserve"> </w:t>
      </w:r>
    </w:p>
    <w:p w14:paraId="3CD0D5F9" w14:textId="168028BF" w:rsidR="002C7ECE" w:rsidRDefault="002C7ECE" w:rsidP="00D6032A">
      <w:pPr>
        <w:pStyle w:val="Heading4"/>
      </w:pPr>
      <w:r>
        <w:t>Real-time Boolean</w:t>
      </w:r>
      <w:r w:rsidR="0027294C">
        <w:t xml:space="preserve"> operations</w:t>
      </w:r>
    </w:p>
    <w:p w14:paraId="5A9625C7" w14:textId="77777777" w:rsidR="009F1C15" w:rsidRDefault="00243F65">
      <w:pPr>
        <w:rPr>
          <w:ins w:id="688" w:author="Tassos Anastasiou" w:date="2020-05-06T17:20:00Z"/>
          <w:rFonts w:ascii="Bell MT" w:hAnsi="Bell MT"/>
          <w:sz w:val="24"/>
          <w:szCs w:val="24"/>
        </w:rPr>
      </w:pPr>
      <w:r>
        <w:rPr>
          <w:rFonts w:ascii="Bell MT" w:hAnsi="Bell MT"/>
          <w:sz w:val="24"/>
          <w:szCs w:val="24"/>
        </w:rPr>
        <w:t xml:space="preserve">Boolean operations </w:t>
      </w:r>
      <w:r w:rsidRPr="00243F65">
        <w:rPr>
          <w:rFonts w:ascii="Bell MT" w:hAnsi="Bell MT"/>
          <w:sz w:val="24"/>
          <w:szCs w:val="24"/>
        </w:rPr>
        <w:t xml:space="preserve">surpass the need of pre-made breakable objects and allow dynamic physical mesh damage to take place during runtime. This is achieved by subtracting a pre-modelled 3D shape from the original object on the exact point of impact. Because this is happening </w:t>
      </w:r>
      <w:r w:rsidR="00095D00">
        <w:rPr>
          <w:rFonts w:ascii="Bell MT" w:hAnsi="Bell MT"/>
          <w:sz w:val="24"/>
          <w:szCs w:val="24"/>
        </w:rPr>
        <w:t>at</w:t>
      </w:r>
      <w:r w:rsidRPr="00243F65">
        <w:rPr>
          <w:rFonts w:ascii="Bell MT" w:hAnsi="Bell MT"/>
          <w:sz w:val="24"/>
          <w:szCs w:val="24"/>
        </w:rPr>
        <w:t xml:space="preserve"> run-time, the system dynamically re-triangulates the original model – by adding polygons as necessary - in order to maintain the original solid shape with the additional holes or missing pieces. The interior faces take the material and textures from the Boolean shape.</w:t>
      </w:r>
      <w:r w:rsidR="00811BC8">
        <w:rPr>
          <w:rFonts w:ascii="Bell MT" w:hAnsi="Bell MT"/>
          <w:sz w:val="24"/>
          <w:szCs w:val="24"/>
        </w:rPr>
        <w:t xml:space="preserve"> </w:t>
      </w:r>
    </w:p>
    <w:p w14:paraId="7C15C77F" w14:textId="18218FCB" w:rsidR="00225AE1" w:rsidRDefault="009C1C9E">
      <w:pPr>
        <w:ind w:firstLine="720"/>
        <w:rPr>
          <w:rFonts w:ascii="Bell MT" w:hAnsi="Bell MT"/>
          <w:sz w:val="24"/>
          <w:szCs w:val="24"/>
        </w:rPr>
        <w:pPrChange w:id="689" w:author="Tassos Anastasiou" w:date="2020-05-06T17:21:00Z">
          <w:pPr/>
        </w:pPrChange>
      </w:pPr>
      <w:r w:rsidRPr="00AF6751">
        <w:rPr>
          <w:rFonts w:ascii="Bell MT" w:hAnsi="Bell MT"/>
          <w:sz w:val="24"/>
          <w:szCs w:val="24"/>
        </w:rPr>
        <w:t xml:space="preserve">Prime example of this approach is the Geo-mod engine. </w:t>
      </w:r>
      <w:r w:rsidR="008B7DC4" w:rsidRPr="00AF6751">
        <w:rPr>
          <w:rFonts w:ascii="Bell MT" w:hAnsi="Bell MT"/>
          <w:sz w:val="24"/>
          <w:szCs w:val="24"/>
        </w:rPr>
        <w:t xml:space="preserve">Red Faction (2001) and Red faction 2 (2002) were created using the Geo-Mod (Geometry Modification Technology) game engine developed by Volition </w:t>
      </w:r>
      <w:r w:rsidR="008B7DC4" w:rsidRPr="00811BC8">
        <w:rPr>
          <w:rFonts w:ascii="Bell MT" w:hAnsi="Bell MT"/>
          <w:color w:val="FF0000"/>
          <w:sz w:val="24"/>
          <w:szCs w:val="24"/>
        </w:rPr>
        <w:t>[6]</w:t>
      </w:r>
      <w:del w:id="690" w:author="Tassos Anastasiou" w:date="2020-05-06T17:18:00Z">
        <w:r w:rsidR="00811BC8" w:rsidRPr="00811BC8" w:rsidDel="00D620D3">
          <w:rPr>
            <w:rFonts w:ascii="Bell MT" w:hAnsi="Bell MT"/>
            <w:color w:val="FF0000"/>
            <w:sz w:val="24"/>
            <w:szCs w:val="24"/>
          </w:rPr>
          <w:delText xml:space="preserve"> </w:delText>
        </w:r>
      </w:del>
      <w:r w:rsidR="008B7DC4" w:rsidRPr="00AF6751">
        <w:rPr>
          <w:rFonts w:ascii="Bell MT" w:hAnsi="Bell MT"/>
          <w:sz w:val="24"/>
          <w:szCs w:val="24"/>
        </w:rPr>
        <w:t xml:space="preserve">. The engine featured the alteration of level geometry such as walls and ground by making holes in surfaces using certain weaponries. This was </w:t>
      </w:r>
      <w:r w:rsidR="000913AC" w:rsidRPr="00AF6751">
        <w:rPr>
          <w:rFonts w:ascii="Bell MT" w:hAnsi="Bell MT"/>
          <w:sz w:val="24"/>
          <w:szCs w:val="24"/>
        </w:rPr>
        <w:t>accomplished</w:t>
      </w:r>
      <w:r w:rsidR="008B7DC4" w:rsidRPr="00AF6751">
        <w:rPr>
          <w:rFonts w:ascii="Bell MT" w:hAnsi="Bell MT"/>
          <w:sz w:val="24"/>
          <w:szCs w:val="24"/>
        </w:rPr>
        <w:t xml:space="preserve"> by creating a new “empty space” object at the point of collision. This new object would then be subtracted from the surface it just hit in real time – occluded by visual effects such as dust and explosion animations to hide the sudden subtraction of the meshes. As a result, modifying the geometry by adding a hole to it. </w:t>
      </w:r>
    </w:p>
    <w:p w14:paraId="02F6C9F6" w14:textId="5EA573CA" w:rsidR="00DC1766" w:rsidRDefault="000913AC">
      <w:pPr>
        <w:ind w:firstLine="720"/>
        <w:rPr>
          <w:rFonts w:ascii="Bell MT" w:hAnsi="Bell MT"/>
          <w:sz w:val="24"/>
          <w:szCs w:val="24"/>
        </w:rPr>
      </w:pPr>
      <w:r>
        <w:rPr>
          <w:rFonts w:ascii="Bell MT" w:hAnsi="Bell MT"/>
          <w:sz w:val="24"/>
          <w:szCs w:val="24"/>
        </w:rPr>
        <w:t>On one hand, the</w:t>
      </w:r>
      <w:r w:rsidR="008B7DC4" w:rsidRPr="00AF6751">
        <w:rPr>
          <w:rFonts w:ascii="Bell MT" w:hAnsi="Bell MT"/>
          <w:sz w:val="24"/>
          <w:szCs w:val="24"/>
        </w:rPr>
        <w:t xml:space="preserve"> approach was unique at the time as it was not replacing an object to its damaged state rather than altering its geometry altogether. </w:t>
      </w:r>
      <w:r>
        <w:rPr>
          <w:rFonts w:ascii="Bell MT" w:hAnsi="Bell MT"/>
          <w:sz w:val="24"/>
          <w:szCs w:val="24"/>
        </w:rPr>
        <w:t>On the other hand, the</w:t>
      </w:r>
      <w:r w:rsidR="008B7DC4" w:rsidRPr="00AF6751">
        <w:rPr>
          <w:rFonts w:ascii="Bell MT" w:hAnsi="Bell MT"/>
          <w:sz w:val="24"/>
          <w:szCs w:val="24"/>
        </w:rPr>
        <w:t xml:space="preserve"> feature arose some game design issues as the game could not protect the player from himself because they could tunnel through everything in the level thus making some areas “unwinnable” if enough damage was done to the surroundings.</w:t>
      </w:r>
      <w:r w:rsidR="00811BC8">
        <w:rPr>
          <w:rFonts w:ascii="Bell MT" w:hAnsi="Bell MT"/>
          <w:sz w:val="24"/>
          <w:szCs w:val="24"/>
        </w:rPr>
        <w:t xml:space="preserve"> It made it more difficult for developers to set up various scenarios as it was harder to reason with the player’s unpredictable behaviour. </w:t>
      </w:r>
      <w:r w:rsidR="008B7DC4" w:rsidRPr="00AF6751">
        <w:rPr>
          <w:rFonts w:ascii="Bell MT" w:hAnsi="Bell MT"/>
          <w:sz w:val="24"/>
          <w:szCs w:val="24"/>
        </w:rPr>
        <w:t>Nevertheless, this was an important attempt to simulate a fully destructible environment in 3D regardless of the real-time constraints. Geo - mod 2 was later developed to create the next game in the Red Faction series, Red Faction: Guerrilla. This time the engine was focusing more on the destruction of buildings with a stress-based collapse model rather than the modification of level border geometry.</w:t>
      </w:r>
      <w:r w:rsidR="008575E3">
        <w:rPr>
          <w:rFonts w:ascii="Bell MT" w:hAnsi="Bell MT"/>
          <w:sz w:val="24"/>
          <w:szCs w:val="24"/>
        </w:rPr>
        <w:t xml:space="preserve"> A collection of smaller objects that are linked together with joints</w:t>
      </w:r>
      <w:r w:rsidR="0074428D">
        <w:rPr>
          <w:rFonts w:ascii="Bell MT" w:hAnsi="Bell MT"/>
          <w:sz w:val="24"/>
          <w:szCs w:val="24"/>
        </w:rPr>
        <w:t>.</w:t>
      </w:r>
      <w:r w:rsidR="008B7DC4" w:rsidRPr="00AF6751">
        <w:rPr>
          <w:rFonts w:ascii="Bell MT" w:hAnsi="Bell MT"/>
          <w:sz w:val="24"/>
          <w:szCs w:val="24"/>
        </w:rPr>
        <w:t xml:space="preserve"> Besides large or important structures, most buildings in Guerrilla are destructible and react to damage in real-time, eventually collapsing if enough structural support is lost.</w:t>
      </w:r>
      <w:r w:rsidR="00DC1766" w:rsidRPr="00AF6751">
        <w:rPr>
          <w:rFonts w:ascii="Bell MT" w:hAnsi="Bell MT"/>
          <w:sz w:val="24"/>
          <w:szCs w:val="24"/>
        </w:rPr>
        <w:t xml:space="preserve"> </w:t>
      </w:r>
    </w:p>
    <w:p w14:paraId="0C57ED1E" w14:textId="77777777" w:rsidR="00D75659" w:rsidRPr="00AF6751" w:rsidRDefault="00D75659">
      <w:pPr>
        <w:ind w:firstLine="720"/>
        <w:rPr>
          <w:rFonts w:ascii="Bell MT" w:hAnsi="Bell MT"/>
          <w:sz w:val="24"/>
          <w:szCs w:val="24"/>
        </w:rPr>
      </w:pPr>
    </w:p>
    <w:p w14:paraId="0E07BEC3" w14:textId="08FFDD49" w:rsidR="002C7ECE" w:rsidRDefault="002C7ECE" w:rsidP="00D6032A">
      <w:pPr>
        <w:pStyle w:val="Heading4"/>
      </w:pPr>
      <w:r>
        <w:lastRenderedPageBreak/>
        <w:t>Finite Element Method (FEM)</w:t>
      </w:r>
    </w:p>
    <w:p w14:paraId="67F9E076" w14:textId="77777777" w:rsidR="0091595E" w:rsidRDefault="00E23AA8" w:rsidP="00643663">
      <w:pPr>
        <w:ind w:firstLine="720"/>
        <w:rPr>
          <w:ins w:id="691" w:author="Tassos Anastasiou" w:date="2020-05-06T17:22:00Z"/>
          <w:rFonts w:ascii="Bell MT" w:hAnsi="Bell MT"/>
          <w:sz w:val="24"/>
          <w:szCs w:val="24"/>
        </w:rPr>
      </w:pPr>
      <w:r w:rsidRPr="00BF7655">
        <w:rPr>
          <w:rFonts w:ascii="Bell MT" w:hAnsi="Bell MT"/>
          <w:sz w:val="24"/>
          <w:szCs w:val="24"/>
        </w:rPr>
        <w:t xml:space="preserve">Finite Element </w:t>
      </w:r>
      <w:r w:rsidR="00F019F1" w:rsidRPr="00BF7655">
        <w:rPr>
          <w:rFonts w:ascii="Bell MT" w:hAnsi="Bell MT"/>
          <w:sz w:val="24"/>
          <w:szCs w:val="24"/>
        </w:rPr>
        <w:t>M</w:t>
      </w:r>
      <w:r w:rsidRPr="00BF7655">
        <w:rPr>
          <w:rFonts w:ascii="Bell MT" w:hAnsi="Bell MT"/>
          <w:sz w:val="24"/>
          <w:szCs w:val="24"/>
        </w:rPr>
        <w:t>ethod as described by Parker and O’Brien</w:t>
      </w:r>
      <w:r w:rsidR="00F019F1" w:rsidRPr="00BF7655">
        <w:rPr>
          <w:rFonts w:ascii="Bell MT" w:hAnsi="Bell MT"/>
          <w:sz w:val="24"/>
          <w:szCs w:val="24"/>
        </w:rPr>
        <w:t xml:space="preserve"> </w:t>
      </w:r>
      <w:r w:rsidR="00F019F1" w:rsidRPr="00811BC8">
        <w:rPr>
          <w:rFonts w:ascii="Bell MT" w:hAnsi="Bell MT"/>
          <w:color w:val="FF0000"/>
          <w:sz w:val="24"/>
          <w:szCs w:val="24"/>
        </w:rPr>
        <w:t>[</w:t>
      </w:r>
      <w:r w:rsidR="006C4F04" w:rsidRPr="00811BC8">
        <w:rPr>
          <w:rFonts w:ascii="Bell MT" w:hAnsi="Bell MT"/>
          <w:color w:val="FF0000"/>
          <w:sz w:val="24"/>
          <w:szCs w:val="24"/>
        </w:rPr>
        <w:t>31</w:t>
      </w:r>
      <w:r w:rsidR="00F019F1" w:rsidRPr="00811BC8">
        <w:rPr>
          <w:rFonts w:ascii="Bell MT" w:hAnsi="Bell MT"/>
          <w:color w:val="FF0000"/>
          <w:sz w:val="24"/>
          <w:szCs w:val="24"/>
        </w:rPr>
        <w:t xml:space="preserve">] </w:t>
      </w:r>
      <w:r w:rsidR="006C4F04" w:rsidRPr="00BF7655">
        <w:rPr>
          <w:rFonts w:ascii="Bell MT" w:hAnsi="Bell MT"/>
          <w:sz w:val="24"/>
          <w:szCs w:val="24"/>
        </w:rPr>
        <w:t xml:space="preserve">is a numerical technique for approximating complex solutions in engineering. It is widely used in the real-world analysis of determining what will happen to a structure when hit by another object or blown up. </w:t>
      </w:r>
    </w:p>
    <w:p w14:paraId="3174E229" w14:textId="2F644F12" w:rsidR="00225AE1" w:rsidDel="00881C57" w:rsidRDefault="006C4F04">
      <w:pPr>
        <w:ind w:firstLine="720"/>
        <w:rPr>
          <w:del w:id="692" w:author="Tassos Anastasiou" w:date="2020-05-06T17:24:00Z"/>
          <w:rFonts w:ascii="Bell MT" w:hAnsi="Bell MT"/>
          <w:sz w:val="24"/>
          <w:szCs w:val="24"/>
        </w:rPr>
        <w:pPrChange w:id="693" w:author="Tassos Anastasiou" w:date="2020-05-06T17:21:00Z">
          <w:pPr/>
        </w:pPrChange>
      </w:pPr>
      <w:del w:id="694" w:author="Tassos Anastasiou" w:date="2020-05-06T17:24:00Z">
        <w:r w:rsidRPr="00BF7655" w:rsidDel="00881C57">
          <w:rPr>
            <w:rFonts w:ascii="Bell MT" w:hAnsi="Bell MT"/>
            <w:sz w:val="24"/>
            <w:szCs w:val="24"/>
          </w:rPr>
          <w:delText xml:space="preserve">FEM was folded in the digital molecular matter or DMM library. Its licence software was initially used </w:delText>
        </w:r>
        <w:r w:rsidR="00FE3873" w:rsidRPr="00BF7655" w:rsidDel="00881C57">
          <w:rPr>
            <w:rFonts w:ascii="Bell MT" w:hAnsi="Bell MT"/>
            <w:sz w:val="24"/>
            <w:szCs w:val="24"/>
          </w:rPr>
          <w:delText xml:space="preserve">for real-time destruction in video games. It was then advanced </w:delText>
        </w:r>
        <w:r w:rsidR="00564ADA" w:rsidRPr="00BF7655" w:rsidDel="00881C57">
          <w:rPr>
            <w:rFonts w:ascii="Bell MT" w:hAnsi="Bell MT"/>
            <w:sz w:val="24"/>
            <w:szCs w:val="24"/>
          </w:rPr>
          <w:delText>and upgraded for use in motion pictures</w:delText>
        </w:r>
        <w:r w:rsidR="00370D0B" w:rsidDel="00881C57">
          <w:rPr>
            <w:rFonts w:ascii="Bell MT" w:hAnsi="Bell MT"/>
            <w:sz w:val="24"/>
            <w:szCs w:val="24"/>
          </w:rPr>
          <w:delText xml:space="preserve"> through computer generated images</w:delText>
        </w:r>
        <w:r w:rsidR="00470D25" w:rsidDel="00881C57">
          <w:rPr>
            <w:rFonts w:ascii="Bell MT" w:hAnsi="Bell MT"/>
            <w:sz w:val="24"/>
            <w:szCs w:val="24"/>
          </w:rPr>
          <w:delText xml:space="preserve"> </w:delText>
        </w:r>
        <w:r w:rsidR="00470D25" w:rsidRPr="00811BC8" w:rsidDel="00881C57">
          <w:rPr>
            <w:rFonts w:ascii="Bell MT" w:hAnsi="Bell MT"/>
            <w:color w:val="FF0000"/>
            <w:sz w:val="24"/>
            <w:szCs w:val="24"/>
          </w:rPr>
          <w:delText>[32</w:delText>
        </w:r>
        <w:r w:rsidR="003939AE" w:rsidRPr="00811BC8" w:rsidDel="00881C57">
          <w:rPr>
            <w:rFonts w:ascii="Bell MT" w:hAnsi="Bell MT"/>
            <w:color w:val="FF0000"/>
            <w:sz w:val="24"/>
            <w:szCs w:val="24"/>
          </w:rPr>
          <w:delText>].</w:delText>
        </w:r>
        <w:r w:rsidR="00E56E4E" w:rsidRPr="00BF7655" w:rsidDel="00881C57">
          <w:rPr>
            <w:rFonts w:ascii="Bell MT" w:hAnsi="Bell MT"/>
            <w:sz w:val="24"/>
            <w:szCs w:val="24"/>
          </w:rPr>
          <w:delText xml:space="preserve"> </w:delText>
        </w:r>
      </w:del>
    </w:p>
    <w:p w14:paraId="5AD8E9B2" w14:textId="1095048B" w:rsidR="00943352" w:rsidRDefault="00E56E4E">
      <w:pPr>
        <w:ind w:firstLine="720"/>
        <w:rPr>
          <w:ins w:id="695" w:author="Tassos Anastasiou" w:date="2020-05-06T17:24:00Z"/>
          <w:rFonts w:ascii="Bell MT" w:hAnsi="Bell MT"/>
          <w:sz w:val="24"/>
          <w:szCs w:val="24"/>
        </w:rPr>
      </w:pPr>
      <w:del w:id="696" w:author="Tassos Anastasiou" w:date="2020-05-06T17:24:00Z">
        <w:r w:rsidRPr="00BF7655" w:rsidDel="00A306A9">
          <w:rPr>
            <w:rFonts w:ascii="Bell MT" w:hAnsi="Bell MT"/>
            <w:sz w:val="24"/>
            <w:szCs w:val="24"/>
          </w:rPr>
          <w:delText>It</w:delText>
        </w:r>
      </w:del>
      <w:ins w:id="697" w:author="Tassos Anastasiou" w:date="2020-05-06T17:24:00Z">
        <w:r w:rsidR="00A306A9">
          <w:rPr>
            <w:rFonts w:ascii="Bell MT" w:hAnsi="Bell MT"/>
            <w:sz w:val="24"/>
            <w:szCs w:val="24"/>
          </w:rPr>
          <w:t>FEM</w:t>
        </w:r>
      </w:ins>
      <w:r w:rsidRPr="00BF7655">
        <w:rPr>
          <w:rFonts w:ascii="Bell MT" w:hAnsi="Bell MT"/>
          <w:sz w:val="24"/>
          <w:szCs w:val="24"/>
        </w:rPr>
        <w:t xml:space="preserve"> simulates the behaviour of a </w:t>
      </w:r>
      <w:r w:rsidR="00BF7655">
        <w:rPr>
          <w:rFonts w:ascii="Bell MT" w:hAnsi="Bell MT"/>
          <w:sz w:val="24"/>
          <w:szCs w:val="24"/>
        </w:rPr>
        <w:t>physical object</w:t>
      </w:r>
      <w:r w:rsidRPr="00BF7655">
        <w:rPr>
          <w:rFonts w:ascii="Bell MT" w:hAnsi="Bell MT"/>
          <w:sz w:val="24"/>
          <w:szCs w:val="24"/>
        </w:rPr>
        <w:t xml:space="preserve"> which can be represented by a</w:t>
      </w:r>
      <w:r w:rsidR="00BF7655">
        <w:rPr>
          <w:rFonts w:ascii="Bell MT" w:hAnsi="Bell MT"/>
          <w:sz w:val="24"/>
          <w:szCs w:val="24"/>
        </w:rPr>
        <w:t xml:space="preserve"> mesh</w:t>
      </w:r>
      <w:r w:rsidRPr="00BF7655">
        <w:rPr>
          <w:rFonts w:ascii="Bell MT" w:hAnsi="Bell MT"/>
          <w:sz w:val="24"/>
          <w:szCs w:val="24"/>
        </w:rPr>
        <w:t xml:space="preserve"> made from smaller discrete pieces called finite elements. </w:t>
      </w:r>
      <w:r w:rsidR="00BF7655">
        <w:rPr>
          <w:rFonts w:ascii="Bell MT" w:hAnsi="Bell MT"/>
          <w:sz w:val="24"/>
          <w:szCs w:val="24"/>
        </w:rPr>
        <w:t xml:space="preserve">These elements contain material and structural qualities that </w:t>
      </w:r>
      <w:r w:rsidR="00341BFF">
        <w:rPr>
          <w:rFonts w:ascii="Bell MT" w:hAnsi="Bell MT"/>
          <w:sz w:val="24"/>
          <w:szCs w:val="24"/>
        </w:rPr>
        <w:t>determine</w:t>
      </w:r>
      <w:r w:rsidR="00BF7655">
        <w:rPr>
          <w:rFonts w:ascii="Bell MT" w:hAnsi="Bell MT"/>
          <w:sz w:val="24"/>
          <w:szCs w:val="24"/>
        </w:rPr>
        <w:t xml:space="preserve"> the object’s reaction to certain physical </w:t>
      </w:r>
      <w:r w:rsidR="00341BFF">
        <w:rPr>
          <w:rFonts w:ascii="Bell MT" w:hAnsi="Bell MT"/>
          <w:sz w:val="24"/>
          <w:szCs w:val="24"/>
        </w:rPr>
        <w:t>circumstances</w:t>
      </w:r>
      <w:r w:rsidR="00BF7655">
        <w:rPr>
          <w:rFonts w:ascii="Bell MT" w:hAnsi="Bell MT"/>
          <w:sz w:val="24"/>
          <w:szCs w:val="24"/>
        </w:rPr>
        <w:t xml:space="preserve">. </w:t>
      </w:r>
      <w:r w:rsidR="00341BFF">
        <w:rPr>
          <w:rFonts w:ascii="Bell MT" w:hAnsi="Bell MT"/>
          <w:sz w:val="24"/>
          <w:szCs w:val="24"/>
        </w:rPr>
        <w:t>It enables the developer to define the mesh’s physical state by assign</w:t>
      </w:r>
      <w:r w:rsidR="00F90D26">
        <w:rPr>
          <w:rFonts w:ascii="Bell MT" w:hAnsi="Bell MT"/>
          <w:sz w:val="24"/>
          <w:szCs w:val="24"/>
        </w:rPr>
        <w:t>ing</w:t>
      </w:r>
      <w:r w:rsidR="00341BFF">
        <w:rPr>
          <w:rFonts w:ascii="Bell MT" w:hAnsi="Bell MT"/>
          <w:sz w:val="24"/>
          <w:szCs w:val="24"/>
        </w:rPr>
        <w:t xml:space="preserve"> different properties to each element to calculate its stress or temperature. </w:t>
      </w:r>
      <w:r w:rsidR="00F90D26">
        <w:rPr>
          <w:rFonts w:ascii="Bell MT" w:hAnsi="Bell MT"/>
          <w:sz w:val="24"/>
          <w:szCs w:val="24"/>
        </w:rPr>
        <w:t>Applications can be found in</w:t>
      </w:r>
      <w:r w:rsidR="00341BFF">
        <w:rPr>
          <w:rFonts w:ascii="Bell MT" w:hAnsi="Bell MT"/>
          <w:sz w:val="24"/>
          <w:szCs w:val="24"/>
        </w:rPr>
        <w:t xml:space="preserve"> fluid </w:t>
      </w:r>
      <w:r w:rsidR="00370D0B">
        <w:rPr>
          <w:rFonts w:ascii="Bell MT" w:hAnsi="Bell MT"/>
          <w:sz w:val="24"/>
          <w:szCs w:val="24"/>
        </w:rPr>
        <w:t>dynamics</w:t>
      </w:r>
      <w:r w:rsidR="00341BFF">
        <w:rPr>
          <w:rFonts w:ascii="Bell MT" w:hAnsi="Bell MT"/>
          <w:sz w:val="24"/>
          <w:szCs w:val="24"/>
        </w:rPr>
        <w:t xml:space="preserve">; brittle </w:t>
      </w:r>
      <w:r w:rsidR="00E52C62">
        <w:rPr>
          <w:rFonts w:ascii="Bell MT" w:hAnsi="Bell MT"/>
          <w:sz w:val="24"/>
          <w:szCs w:val="24"/>
        </w:rPr>
        <w:t xml:space="preserve">fractures </w:t>
      </w:r>
      <w:r w:rsidR="00E52C62" w:rsidRPr="00857B25">
        <w:rPr>
          <w:rFonts w:ascii="Bell MT" w:hAnsi="Bell MT"/>
          <w:color w:val="FF0000"/>
          <w:sz w:val="24"/>
          <w:szCs w:val="24"/>
        </w:rPr>
        <w:t>[</w:t>
      </w:r>
      <w:r w:rsidR="00470D25" w:rsidRPr="00857B25">
        <w:rPr>
          <w:rFonts w:ascii="Bell MT" w:hAnsi="Bell MT"/>
          <w:color w:val="FF0000"/>
          <w:sz w:val="24"/>
          <w:szCs w:val="24"/>
        </w:rPr>
        <w:t>33]</w:t>
      </w:r>
      <w:r w:rsidR="00341BFF" w:rsidRPr="00857B25">
        <w:rPr>
          <w:rFonts w:ascii="Bell MT" w:hAnsi="Bell MT"/>
          <w:color w:val="FF0000"/>
          <w:sz w:val="24"/>
          <w:szCs w:val="24"/>
        </w:rPr>
        <w:t xml:space="preserve">; </w:t>
      </w:r>
      <w:r w:rsidR="00370D0B">
        <w:rPr>
          <w:rFonts w:ascii="Bell MT" w:hAnsi="Bell MT"/>
          <w:sz w:val="24"/>
          <w:szCs w:val="24"/>
        </w:rPr>
        <w:t>elasticity; heat transfe</w:t>
      </w:r>
      <w:r w:rsidR="00F90D26">
        <w:rPr>
          <w:rFonts w:ascii="Bell MT" w:hAnsi="Bell MT"/>
          <w:sz w:val="24"/>
          <w:szCs w:val="24"/>
        </w:rPr>
        <w:t xml:space="preserve">r </w:t>
      </w:r>
      <w:r w:rsidR="009E3036">
        <w:rPr>
          <w:rFonts w:ascii="Bell MT" w:hAnsi="Bell MT"/>
          <w:sz w:val="24"/>
          <w:szCs w:val="24"/>
        </w:rPr>
        <w:t xml:space="preserve">and other physical properties </w:t>
      </w:r>
      <w:r w:rsidR="00AB52A6">
        <w:rPr>
          <w:rFonts w:ascii="Bell MT" w:hAnsi="Bell MT"/>
          <w:sz w:val="24"/>
          <w:szCs w:val="24"/>
        </w:rPr>
        <w:t>to simulate deformation, stress and fracturing.</w:t>
      </w:r>
    </w:p>
    <w:p w14:paraId="72B365F9" w14:textId="77777777" w:rsidR="00881C57" w:rsidRDefault="00881C57" w:rsidP="00881C57">
      <w:pPr>
        <w:ind w:firstLine="720"/>
        <w:rPr>
          <w:ins w:id="698" w:author="Tassos Anastasiou" w:date="2020-05-06T17:24:00Z"/>
          <w:rFonts w:ascii="Bell MT" w:hAnsi="Bell MT"/>
          <w:sz w:val="24"/>
          <w:szCs w:val="24"/>
        </w:rPr>
      </w:pPr>
      <w:ins w:id="699" w:author="Tassos Anastasiou" w:date="2020-05-06T17:24:00Z">
        <w:r w:rsidRPr="00BF7655">
          <w:rPr>
            <w:rFonts w:ascii="Bell MT" w:hAnsi="Bell MT"/>
            <w:sz w:val="24"/>
            <w:szCs w:val="24"/>
          </w:rPr>
          <w:t>FEM was folded in the digital molecular matter or DMM library. Its licence software was initially used for real-time destruction in video games. It was then advanced and upgraded for use in motion pictures</w:t>
        </w:r>
        <w:r>
          <w:rPr>
            <w:rFonts w:ascii="Bell MT" w:hAnsi="Bell MT"/>
            <w:sz w:val="24"/>
            <w:szCs w:val="24"/>
          </w:rPr>
          <w:t xml:space="preserve"> through computer generated images </w:t>
        </w:r>
        <w:r w:rsidRPr="00811BC8">
          <w:rPr>
            <w:rFonts w:ascii="Bell MT" w:hAnsi="Bell MT"/>
            <w:color w:val="FF0000"/>
            <w:sz w:val="24"/>
            <w:szCs w:val="24"/>
          </w:rPr>
          <w:t>[32].</w:t>
        </w:r>
        <w:r w:rsidRPr="00BF7655">
          <w:rPr>
            <w:rFonts w:ascii="Bell MT" w:hAnsi="Bell MT"/>
            <w:sz w:val="24"/>
            <w:szCs w:val="24"/>
          </w:rPr>
          <w:t xml:space="preserve"> </w:t>
        </w:r>
      </w:ins>
    </w:p>
    <w:p w14:paraId="7A6AEA82" w14:textId="4F5C8647" w:rsidR="00881C57" w:rsidDel="00881C57" w:rsidRDefault="00881C57">
      <w:pPr>
        <w:ind w:firstLine="720"/>
        <w:rPr>
          <w:del w:id="700" w:author="Tassos Anastasiou" w:date="2020-05-06T17:24:00Z"/>
          <w:rFonts w:ascii="Bell MT" w:hAnsi="Bell MT"/>
          <w:sz w:val="24"/>
          <w:szCs w:val="24"/>
        </w:rPr>
      </w:pPr>
    </w:p>
    <w:p w14:paraId="13EDB611" w14:textId="77777777" w:rsidR="00D75659" w:rsidRPr="00BF7655" w:rsidRDefault="00D75659">
      <w:pPr>
        <w:ind w:firstLine="720"/>
        <w:rPr>
          <w:rFonts w:ascii="Bell MT" w:hAnsi="Bell MT"/>
          <w:sz w:val="24"/>
          <w:szCs w:val="24"/>
        </w:rPr>
      </w:pPr>
    </w:p>
    <w:p w14:paraId="08148DB1" w14:textId="35D1D00F" w:rsidR="00B80EAB" w:rsidRDefault="009D4455" w:rsidP="00D6032A">
      <w:pPr>
        <w:pStyle w:val="Heading4"/>
      </w:pPr>
      <w:r>
        <w:t>Jointed breakable objects</w:t>
      </w:r>
    </w:p>
    <w:p w14:paraId="4D279E33" w14:textId="75AC7B41" w:rsidR="00225AE1" w:rsidRDefault="002E58B4">
      <w:pPr>
        <w:ind w:firstLine="720"/>
        <w:rPr>
          <w:rFonts w:ascii="Bell MT" w:hAnsi="Bell MT"/>
          <w:sz w:val="24"/>
          <w:szCs w:val="24"/>
        </w:rPr>
        <w:pPrChange w:id="701" w:author="Tassos Anastasiou" w:date="2020-05-06T17:25:00Z">
          <w:pPr/>
        </w:pPrChange>
      </w:pPr>
      <w:r w:rsidRPr="00243F65">
        <w:rPr>
          <w:rFonts w:ascii="Bell MT" w:hAnsi="Bell MT"/>
          <w:sz w:val="24"/>
          <w:szCs w:val="24"/>
        </w:rPr>
        <w:t xml:space="preserve">Jointed breakable objects are pre-broken objects that use </w:t>
      </w:r>
      <w:r w:rsidR="00857B25">
        <w:rPr>
          <w:rFonts w:ascii="Bell MT" w:hAnsi="Bell MT"/>
          <w:sz w:val="24"/>
          <w:szCs w:val="24"/>
        </w:rPr>
        <w:t>breakable constraints</w:t>
      </w:r>
      <w:r w:rsidRPr="00243F65">
        <w:rPr>
          <w:rFonts w:ascii="Bell MT" w:hAnsi="Bell MT"/>
          <w:sz w:val="24"/>
          <w:szCs w:val="24"/>
        </w:rPr>
        <w:t xml:space="preserve"> to hold the pieces together. The joints break when a certain amount of force such as a bullet is applied to it and the pieces start to </w:t>
      </w:r>
      <w:r w:rsidR="00243F65" w:rsidRPr="00243F65">
        <w:rPr>
          <w:rFonts w:ascii="Bell MT" w:hAnsi="Bell MT"/>
          <w:sz w:val="24"/>
          <w:szCs w:val="24"/>
        </w:rPr>
        <w:t>fall</w:t>
      </w:r>
      <w:r w:rsidRPr="00243F65">
        <w:rPr>
          <w:rFonts w:ascii="Bell MT" w:hAnsi="Bell MT"/>
          <w:sz w:val="24"/>
          <w:szCs w:val="24"/>
        </w:rPr>
        <w:t xml:space="preserve"> by gravity. This method has a big impact on draw calls, memory consumption and physics calculations. It is also usually followed by a particle effect based on the surface type of the object. A clever way to work with it, is to use as few pieces as possible by spawning more pieces when combined with the particle effect.</w:t>
      </w:r>
      <w:r w:rsidR="00857B25">
        <w:rPr>
          <w:rFonts w:ascii="Bell MT" w:hAnsi="Bell MT"/>
          <w:sz w:val="24"/>
          <w:szCs w:val="24"/>
        </w:rPr>
        <w:t xml:space="preserve"> </w:t>
      </w:r>
    </w:p>
    <w:p w14:paraId="75016D1D" w14:textId="377DA4ED" w:rsidR="00D75659" w:rsidDel="00E9783B" w:rsidRDefault="00D75659" w:rsidP="00243F65">
      <w:pPr>
        <w:rPr>
          <w:del w:id="702" w:author="Tassos Anastasiou" w:date="2020-05-06T17:26:00Z"/>
          <w:rFonts w:ascii="Bell MT" w:hAnsi="Bell MT"/>
          <w:sz w:val="24"/>
          <w:szCs w:val="24"/>
        </w:rPr>
      </w:pPr>
    </w:p>
    <w:p w14:paraId="3F54D17B" w14:textId="6A2CEF3D" w:rsidR="00D75659" w:rsidDel="00E9783B" w:rsidRDefault="00D75659" w:rsidP="00243F65">
      <w:pPr>
        <w:rPr>
          <w:del w:id="703" w:author="Tassos Anastasiou" w:date="2020-05-06T17:26:00Z"/>
          <w:rFonts w:ascii="Bell MT" w:hAnsi="Bell MT"/>
          <w:sz w:val="24"/>
          <w:szCs w:val="24"/>
        </w:rPr>
      </w:pPr>
    </w:p>
    <w:p w14:paraId="114F938D" w14:textId="77777777" w:rsidR="00D75659" w:rsidRDefault="00D75659" w:rsidP="00243F65">
      <w:pPr>
        <w:rPr>
          <w:rFonts w:ascii="Bell MT" w:hAnsi="Bell MT"/>
          <w:sz w:val="24"/>
          <w:szCs w:val="24"/>
        </w:rPr>
      </w:pPr>
    </w:p>
    <w:p w14:paraId="156CF661" w14:textId="2909A8D4" w:rsidR="00C76B92" w:rsidRPr="00360FC7" w:rsidRDefault="005617D1" w:rsidP="00D6032A">
      <w:pPr>
        <w:pStyle w:val="Heading3"/>
      </w:pPr>
      <w:bookmarkStart w:id="704" w:name="_Toc40412164"/>
      <w:r w:rsidRPr="0036229A">
        <w:t>Terrain</w:t>
      </w:r>
      <w:bookmarkEnd w:id="704"/>
    </w:p>
    <w:p w14:paraId="0FDBEFA6" w14:textId="77777777" w:rsidR="004B1953" w:rsidRDefault="0095352B">
      <w:pPr>
        <w:ind w:firstLine="720"/>
        <w:rPr>
          <w:ins w:id="705" w:author="Tassos Anastasiou" w:date="2020-05-08T13:51:00Z"/>
          <w:rFonts w:ascii="Bell MT" w:hAnsi="Bell MT"/>
          <w:sz w:val="24"/>
          <w:szCs w:val="24"/>
        </w:rPr>
      </w:pPr>
      <w:r w:rsidRPr="001A5E3C">
        <w:rPr>
          <w:rFonts w:ascii="Bell MT" w:hAnsi="Bell MT"/>
          <w:sz w:val="24"/>
          <w:szCs w:val="24"/>
        </w:rPr>
        <w:t xml:space="preserve">There are two ways of generating terrain: One is to have a very fine mesh that </w:t>
      </w:r>
      <w:r w:rsidR="00CF5815" w:rsidRPr="001A5E3C">
        <w:rPr>
          <w:rFonts w:ascii="Bell MT" w:hAnsi="Bell MT"/>
          <w:sz w:val="24"/>
          <w:szCs w:val="24"/>
        </w:rPr>
        <w:t>can</w:t>
      </w:r>
      <w:r w:rsidRPr="001A5E3C">
        <w:rPr>
          <w:rFonts w:ascii="Bell MT" w:hAnsi="Bell MT"/>
          <w:sz w:val="24"/>
          <w:szCs w:val="24"/>
        </w:rPr>
        <w:t xml:space="preserve"> store sufficient information </w:t>
      </w:r>
      <w:r w:rsidR="004C0E63" w:rsidRPr="001A5E3C">
        <w:rPr>
          <w:rFonts w:ascii="Bell MT" w:hAnsi="Bell MT"/>
          <w:sz w:val="24"/>
          <w:szCs w:val="24"/>
        </w:rPr>
        <w:t>that</w:t>
      </w:r>
      <w:r w:rsidRPr="001A5E3C">
        <w:rPr>
          <w:rFonts w:ascii="Bell MT" w:hAnsi="Bell MT"/>
          <w:sz w:val="24"/>
          <w:szCs w:val="24"/>
        </w:rPr>
        <w:t xml:space="preserve"> allow</w:t>
      </w:r>
      <w:r w:rsidR="004C0E63" w:rsidRPr="001A5E3C">
        <w:rPr>
          <w:rFonts w:ascii="Bell MT" w:hAnsi="Bell MT"/>
          <w:sz w:val="24"/>
          <w:szCs w:val="24"/>
        </w:rPr>
        <w:t>s</w:t>
      </w:r>
      <w:r w:rsidRPr="001A5E3C">
        <w:rPr>
          <w:rFonts w:ascii="Bell MT" w:hAnsi="Bell MT"/>
          <w:sz w:val="24"/>
          <w:szCs w:val="24"/>
        </w:rPr>
        <w:t xml:space="preserve"> the granularity of the resolution to be able to be replicated</w:t>
      </w:r>
      <w:r w:rsidR="00CF5815" w:rsidRPr="001A5E3C">
        <w:rPr>
          <w:rFonts w:ascii="Bell MT" w:hAnsi="Bell MT"/>
          <w:sz w:val="24"/>
          <w:szCs w:val="24"/>
        </w:rPr>
        <w:t xml:space="preserve">. </w:t>
      </w:r>
      <w:ins w:id="706" w:author="Tassos Anastasiou" w:date="2020-05-08T13:49:00Z">
        <w:r w:rsidR="0028638B">
          <w:rPr>
            <w:rFonts w:ascii="Bell MT" w:hAnsi="Bell MT"/>
            <w:sz w:val="24"/>
            <w:szCs w:val="24"/>
          </w:rPr>
          <w:t xml:space="preserve">The other is to </w:t>
        </w:r>
        <w:r w:rsidR="00C2060B">
          <w:rPr>
            <w:rFonts w:ascii="Bell MT" w:hAnsi="Bell MT"/>
            <w:sz w:val="24"/>
            <w:szCs w:val="24"/>
          </w:rPr>
          <w:t>dynamically generate it</w:t>
        </w:r>
        <w:r w:rsidR="007A6FA1">
          <w:rPr>
            <w:rFonts w:ascii="Bell MT" w:hAnsi="Bell MT"/>
            <w:sz w:val="24"/>
            <w:szCs w:val="24"/>
          </w:rPr>
          <w:t xml:space="preserve">. </w:t>
        </w:r>
      </w:ins>
    </w:p>
    <w:p w14:paraId="26EC4548" w14:textId="77777777" w:rsidR="002B1F9B" w:rsidRDefault="00CF5815">
      <w:pPr>
        <w:ind w:firstLine="720"/>
        <w:rPr>
          <w:ins w:id="707" w:author="Tassos Anastasiou" w:date="2020-05-08T13:52:00Z"/>
          <w:rFonts w:ascii="Bell MT" w:hAnsi="Bell MT"/>
          <w:sz w:val="24"/>
          <w:szCs w:val="24"/>
        </w:rPr>
      </w:pPr>
      <w:r w:rsidRPr="001A5E3C">
        <w:rPr>
          <w:rFonts w:ascii="Bell MT" w:hAnsi="Bell MT"/>
          <w:sz w:val="24"/>
          <w:szCs w:val="24"/>
        </w:rPr>
        <w:t>However,</w:t>
      </w:r>
      <w:r w:rsidR="0095352B" w:rsidRPr="001A5E3C">
        <w:rPr>
          <w:rFonts w:ascii="Bell MT" w:hAnsi="Bell MT"/>
          <w:sz w:val="24"/>
          <w:szCs w:val="24"/>
        </w:rPr>
        <w:t xml:space="preserve"> it is unlikely that </w:t>
      </w:r>
      <w:r w:rsidR="004C0E63" w:rsidRPr="001A5E3C">
        <w:rPr>
          <w:rFonts w:ascii="Bell MT" w:hAnsi="Bell MT"/>
          <w:sz w:val="24"/>
          <w:szCs w:val="24"/>
        </w:rPr>
        <w:t>large</w:t>
      </w:r>
      <w:r w:rsidR="0095352B" w:rsidRPr="001A5E3C">
        <w:rPr>
          <w:rFonts w:ascii="Bell MT" w:hAnsi="Bell MT"/>
          <w:sz w:val="24"/>
          <w:szCs w:val="24"/>
        </w:rPr>
        <w:t xml:space="preserve"> amount of information</w:t>
      </w:r>
      <w:r w:rsidR="004C0E63" w:rsidRPr="001A5E3C">
        <w:rPr>
          <w:rFonts w:ascii="Bell MT" w:hAnsi="Bell MT"/>
          <w:sz w:val="24"/>
          <w:szCs w:val="24"/>
        </w:rPr>
        <w:t xml:space="preserve"> will be able to be stored</w:t>
      </w:r>
      <w:r w:rsidR="0095352B" w:rsidRPr="001A5E3C">
        <w:rPr>
          <w:rFonts w:ascii="Bell MT" w:hAnsi="Bell MT"/>
          <w:sz w:val="24"/>
          <w:szCs w:val="24"/>
        </w:rPr>
        <w:t xml:space="preserve"> in a way that allows it to be processed in an optimal way and that allow</w:t>
      </w:r>
      <w:r w:rsidR="004C0E63" w:rsidRPr="001A5E3C">
        <w:rPr>
          <w:rFonts w:ascii="Bell MT" w:hAnsi="Bell MT"/>
          <w:sz w:val="24"/>
          <w:szCs w:val="24"/>
        </w:rPr>
        <w:t>s</w:t>
      </w:r>
      <w:r w:rsidR="0095352B" w:rsidRPr="001A5E3C">
        <w:rPr>
          <w:rFonts w:ascii="Bell MT" w:hAnsi="Bell MT"/>
          <w:sz w:val="24"/>
          <w:szCs w:val="24"/>
        </w:rPr>
        <w:t xml:space="preserve"> time for other processes to</w:t>
      </w:r>
      <w:r w:rsidR="004C0E63" w:rsidRPr="001A5E3C">
        <w:rPr>
          <w:rFonts w:ascii="Bell MT" w:hAnsi="Bell MT"/>
          <w:sz w:val="24"/>
          <w:szCs w:val="24"/>
        </w:rPr>
        <w:t xml:space="preserve"> be</w:t>
      </w:r>
      <w:r w:rsidR="0095352B" w:rsidRPr="001A5E3C">
        <w:rPr>
          <w:rFonts w:ascii="Bell MT" w:hAnsi="Bell MT"/>
          <w:sz w:val="24"/>
          <w:szCs w:val="24"/>
        </w:rPr>
        <w:t xml:space="preserve"> execute</w:t>
      </w:r>
      <w:r w:rsidR="004C0E63" w:rsidRPr="001A5E3C">
        <w:rPr>
          <w:rFonts w:ascii="Bell MT" w:hAnsi="Bell MT"/>
          <w:sz w:val="24"/>
          <w:szCs w:val="24"/>
        </w:rPr>
        <w:t>d</w:t>
      </w:r>
      <w:r w:rsidR="0095352B" w:rsidRPr="001A5E3C">
        <w:rPr>
          <w:rFonts w:ascii="Bell MT" w:hAnsi="Bell MT"/>
          <w:sz w:val="24"/>
          <w:szCs w:val="24"/>
        </w:rPr>
        <w:t xml:space="preserve"> as m</w:t>
      </w:r>
      <w:r w:rsidR="008C7E78">
        <w:rPr>
          <w:rFonts w:ascii="Bell MT" w:hAnsi="Bell MT"/>
          <w:sz w:val="24"/>
          <w:szCs w:val="24"/>
        </w:rPr>
        <w:t>ajority</w:t>
      </w:r>
      <w:r w:rsidR="0095352B" w:rsidRPr="001A5E3C">
        <w:rPr>
          <w:rFonts w:ascii="Bell MT" w:hAnsi="Bell MT"/>
          <w:sz w:val="24"/>
          <w:szCs w:val="24"/>
        </w:rPr>
        <w:t xml:space="preserve"> </w:t>
      </w:r>
      <w:r w:rsidR="008C7E78">
        <w:rPr>
          <w:rFonts w:ascii="Bell MT" w:hAnsi="Bell MT"/>
          <w:sz w:val="24"/>
          <w:szCs w:val="24"/>
        </w:rPr>
        <w:t>of processing</w:t>
      </w:r>
      <w:r w:rsidR="0095352B" w:rsidRPr="001A5E3C">
        <w:rPr>
          <w:rFonts w:ascii="Bell MT" w:hAnsi="Bell MT"/>
          <w:sz w:val="24"/>
          <w:szCs w:val="24"/>
        </w:rPr>
        <w:t xml:space="preserve"> time is being spent on rendering the terrain itself. </w:t>
      </w:r>
    </w:p>
    <w:p w14:paraId="067047ED" w14:textId="2F107F31" w:rsidR="00945DED" w:rsidRDefault="0095352B">
      <w:pPr>
        <w:ind w:firstLine="720"/>
        <w:rPr>
          <w:rFonts w:ascii="Bell MT" w:hAnsi="Bell MT"/>
          <w:sz w:val="24"/>
          <w:szCs w:val="24"/>
        </w:rPr>
        <w:pPrChange w:id="708" w:author="Tassos Anastasiou" w:date="2020-05-06T17:26:00Z">
          <w:pPr/>
        </w:pPrChange>
      </w:pPr>
      <w:r w:rsidRPr="001A5E3C">
        <w:rPr>
          <w:rFonts w:ascii="Bell MT" w:hAnsi="Bell MT"/>
          <w:sz w:val="24"/>
          <w:szCs w:val="24"/>
        </w:rPr>
        <w:t xml:space="preserve">Some techniques can be applied </w:t>
      </w:r>
      <w:r w:rsidR="004C0E63" w:rsidRPr="001A5E3C">
        <w:rPr>
          <w:rFonts w:ascii="Bell MT" w:hAnsi="Bell MT"/>
          <w:sz w:val="24"/>
          <w:szCs w:val="24"/>
        </w:rPr>
        <w:t>to</w:t>
      </w:r>
      <w:r w:rsidRPr="001A5E3C">
        <w:rPr>
          <w:rFonts w:ascii="Bell MT" w:hAnsi="Bell MT"/>
          <w:sz w:val="24"/>
          <w:szCs w:val="24"/>
        </w:rPr>
        <w:t xml:space="preserve"> take a subset of the points and then interpolate between those points to produce features </w:t>
      </w:r>
      <w:r w:rsidR="008C7E78">
        <w:rPr>
          <w:rFonts w:ascii="Bell MT" w:hAnsi="Bell MT"/>
          <w:sz w:val="24"/>
          <w:szCs w:val="24"/>
        </w:rPr>
        <w:t>that</w:t>
      </w:r>
      <w:r w:rsidRPr="001A5E3C">
        <w:rPr>
          <w:rFonts w:ascii="Bell MT" w:hAnsi="Bell MT"/>
          <w:sz w:val="24"/>
          <w:szCs w:val="24"/>
        </w:rPr>
        <w:t xml:space="preserve"> can correspond to the sorts of ones that</w:t>
      </w:r>
      <w:r w:rsidR="004C0E63" w:rsidRPr="001A5E3C">
        <w:rPr>
          <w:rFonts w:ascii="Bell MT" w:hAnsi="Bell MT"/>
          <w:sz w:val="24"/>
          <w:szCs w:val="24"/>
        </w:rPr>
        <w:t xml:space="preserve"> are</w:t>
      </w:r>
      <w:r w:rsidRPr="001A5E3C">
        <w:rPr>
          <w:rFonts w:ascii="Bell MT" w:hAnsi="Bell MT"/>
          <w:sz w:val="24"/>
          <w:szCs w:val="24"/>
        </w:rPr>
        <w:t xml:space="preserve"> expect</w:t>
      </w:r>
      <w:r w:rsidR="004C0E63" w:rsidRPr="001A5E3C">
        <w:rPr>
          <w:rFonts w:ascii="Bell MT" w:hAnsi="Bell MT"/>
          <w:sz w:val="24"/>
          <w:szCs w:val="24"/>
        </w:rPr>
        <w:t>ed</w:t>
      </w:r>
      <w:r w:rsidRPr="001A5E3C">
        <w:rPr>
          <w:rFonts w:ascii="Bell MT" w:hAnsi="Bell MT"/>
          <w:sz w:val="24"/>
          <w:szCs w:val="24"/>
        </w:rPr>
        <w:t xml:space="preserve"> to</w:t>
      </w:r>
      <w:r w:rsidR="004C0E63" w:rsidRPr="001A5E3C">
        <w:rPr>
          <w:rFonts w:ascii="Bell MT" w:hAnsi="Bell MT"/>
          <w:sz w:val="24"/>
          <w:szCs w:val="24"/>
        </w:rPr>
        <w:t xml:space="preserve"> be</w:t>
      </w:r>
      <w:r w:rsidRPr="001A5E3C">
        <w:rPr>
          <w:rFonts w:ascii="Bell MT" w:hAnsi="Bell MT"/>
          <w:sz w:val="24"/>
          <w:szCs w:val="24"/>
        </w:rPr>
        <w:t xml:space="preserve"> f</w:t>
      </w:r>
      <w:r w:rsidR="004C0E63" w:rsidRPr="001A5E3C">
        <w:rPr>
          <w:rFonts w:ascii="Bell MT" w:hAnsi="Bell MT"/>
          <w:sz w:val="24"/>
          <w:szCs w:val="24"/>
        </w:rPr>
        <w:t>ound</w:t>
      </w:r>
      <w:r w:rsidRPr="001A5E3C">
        <w:rPr>
          <w:rFonts w:ascii="Bell MT" w:hAnsi="Bell MT"/>
          <w:sz w:val="24"/>
          <w:szCs w:val="24"/>
        </w:rPr>
        <w:t xml:space="preserve"> in terrain</w:t>
      </w:r>
      <w:r w:rsidR="004C0E63" w:rsidRPr="001A5E3C">
        <w:rPr>
          <w:rFonts w:ascii="Bell MT" w:hAnsi="Bell MT"/>
          <w:sz w:val="24"/>
          <w:szCs w:val="24"/>
        </w:rPr>
        <w:t>s</w:t>
      </w:r>
      <w:r w:rsidRPr="001A5E3C">
        <w:rPr>
          <w:rFonts w:ascii="Bell MT" w:hAnsi="Bell MT"/>
          <w:sz w:val="24"/>
          <w:szCs w:val="24"/>
        </w:rPr>
        <w:t xml:space="preserve"> of the specific nature. That then offsets some of the needs to store information with the ability to be able to go through techniques that produce those dynamically as they are required. </w:t>
      </w:r>
      <w:r w:rsidR="00945DED" w:rsidRPr="001A5E3C">
        <w:rPr>
          <w:rFonts w:ascii="Bell MT" w:hAnsi="Bell MT"/>
          <w:sz w:val="24"/>
          <w:szCs w:val="24"/>
        </w:rPr>
        <w:t>Hence</w:t>
      </w:r>
      <w:r w:rsidRPr="001A5E3C">
        <w:rPr>
          <w:rFonts w:ascii="Bell MT" w:hAnsi="Bell MT"/>
          <w:sz w:val="24"/>
          <w:szCs w:val="24"/>
        </w:rPr>
        <w:t>, mathematical algorithms can be used for generating those as needed. That means that</w:t>
      </w:r>
      <w:r w:rsidR="00945DED" w:rsidRPr="001A5E3C">
        <w:rPr>
          <w:rFonts w:ascii="Bell MT" w:hAnsi="Bell MT"/>
          <w:sz w:val="24"/>
          <w:szCs w:val="24"/>
        </w:rPr>
        <w:t xml:space="preserve"> they do</w:t>
      </w:r>
      <w:r w:rsidRPr="001A5E3C">
        <w:rPr>
          <w:rFonts w:ascii="Bell MT" w:hAnsi="Bell MT"/>
          <w:sz w:val="24"/>
          <w:szCs w:val="24"/>
        </w:rPr>
        <w:t xml:space="preserve"> not necessarily have to store large amounts of data </w:t>
      </w:r>
      <w:r w:rsidR="00945DED" w:rsidRPr="001A5E3C">
        <w:rPr>
          <w:rFonts w:ascii="Bell MT" w:hAnsi="Bell MT"/>
          <w:sz w:val="24"/>
          <w:szCs w:val="24"/>
        </w:rPr>
        <w:t>but</w:t>
      </w:r>
      <w:r w:rsidRPr="001A5E3C">
        <w:rPr>
          <w:rFonts w:ascii="Bell MT" w:hAnsi="Bell MT"/>
          <w:sz w:val="24"/>
          <w:szCs w:val="24"/>
        </w:rPr>
        <w:t xml:space="preserve"> store the routines and the production rules that enable to generate </w:t>
      </w:r>
      <w:r w:rsidR="00945DED" w:rsidRPr="001A5E3C">
        <w:rPr>
          <w:rFonts w:ascii="Bell MT" w:hAnsi="Bell MT"/>
          <w:sz w:val="24"/>
          <w:szCs w:val="24"/>
        </w:rPr>
        <w:t>those features</w:t>
      </w:r>
      <w:r w:rsidRPr="001A5E3C">
        <w:rPr>
          <w:rFonts w:ascii="Bell MT" w:hAnsi="Bell MT"/>
          <w:sz w:val="24"/>
          <w:szCs w:val="24"/>
        </w:rPr>
        <w:t xml:space="preserve">. </w:t>
      </w:r>
    </w:p>
    <w:p w14:paraId="77689AC6" w14:textId="1708F6DF" w:rsidR="00C71EA4" w:rsidRPr="00C71EA4" w:rsidRDefault="00C71EA4">
      <w:pPr>
        <w:ind w:firstLine="720"/>
        <w:rPr>
          <w:rFonts w:ascii="Bell MT" w:hAnsi="Bell MT"/>
          <w:sz w:val="24"/>
          <w:szCs w:val="24"/>
        </w:rPr>
      </w:pPr>
      <w:r w:rsidRPr="001A5E3C">
        <w:rPr>
          <w:rFonts w:ascii="Bell MT" w:hAnsi="Bell MT"/>
          <w:sz w:val="24"/>
          <w:szCs w:val="24"/>
        </w:rPr>
        <w:t>Terrain is important to a lot of games, as a model is very large so creating every point explicitly by hand is not feasible.</w:t>
      </w:r>
      <w:r w:rsidR="00BF09AE">
        <w:rPr>
          <w:rFonts w:ascii="Bell MT" w:hAnsi="Bell MT"/>
          <w:sz w:val="24"/>
          <w:szCs w:val="24"/>
        </w:rPr>
        <w:t xml:space="preserve"> What follows</w:t>
      </w:r>
      <w:r w:rsidRPr="001A5E3C">
        <w:rPr>
          <w:rFonts w:ascii="Bell MT" w:hAnsi="Bell MT"/>
          <w:sz w:val="24"/>
          <w:szCs w:val="24"/>
        </w:rPr>
        <w:t xml:space="preserve"> </w:t>
      </w:r>
      <w:r w:rsidR="00E67CC7">
        <w:rPr>
          <w:rFonts w:ascii="Bell MT" w:hAnsi="Bell MT"/>
          <w:sz w:val="24"/>
          <w:szCs w:val="24"/>
        </w:rPr>
        <w:t>is an overview of</w:t>
      </w:r>
      <w:r w:rsidRPr="001A5E3C">
        <w:rPr>
          <w:rFonts w:ascii="Bell MT" w:hAnsi="Bell MT"/>
          <w:sz w:val="24"/>
          <w:szCs w:val="24"/>
        </w:rPr>
        <w:t xml:space="preserve"> some automated terrain generation technique</w:t>
      </w:r>
      <w:r w:rsidR="00116C9C">
        <w:rPr>
          <w:rFonts w:ascii="Bell MT" w:hAnsi="Bell MT"/>
          <w:sz w:val="24"/>
          <w:szCs w:val="24"/>
        </w:rPr>
        <w:t>s</w:t>
      </w:r>
      <w:r w:rsidRPr="001A5E3C">
        <w:rPr>
          <w:rFonts w:ascii="Bell MT" w:hAnsi="Bell MT"/>
          <w:sz w:val="24"/>
          <w:szCs w:val="24"/>
        </w:rPr>
        <w:t xml:space="preserve">. </w:t>
      </w:r>
    </w:p>
    <w:p w14:paraId="021A3328" w14:textId="00C7171D" w:rsidR="005C5A29" w:rsidRDefault="005C5A29" w:rsidP="00D6032A">
      <w:pPr>
        <w:pStyle w:val="Heading4"/>
      </w:pPr>
      <w:r>
        <w:lastRenderedPageBreak/>
        <w:t>Heightmaps</w:t>
      </w:r>
    </w:p>
    <w:p w14:paraId="4B20CD7D" w14:textId="13534D4C" w:rsidR="001A6941" w:rsidRDefault="007A542B">
      <w:pPr>
        <w:ind w:firstLine="720"/>
        <w:rPr>
          <w:rFonts w:ascii="Bell MT" w:hAnsi="Bell MT"/>
          <w:sz w:val="24"/>
          <w:szCs w:val="24"/>
        </w:rPr>
        <w:pPrChange w:id="709" w:author="Tassos Anastasiou" w:date="2020-05-08T13:53:00Z">
          <w:pPr/>
        </w:pPrChange>
      </w:pPr>
      <w:r w:rsidRPr="001A5E3C">
        <w:rPr>
          <w:rFonts w:ascii="Bell MT" w:hAnsi="Bell MT"/>
          <w:sz w:val="24"/>
          <w:szCs w:val="24"/>
        </w:rPr>
        <w:t xml:space="preserve">A heightmap or height field is a 2D grayscale raster image used for </w:t>
      </w:r>
      <w:r w:rsidR="003738B8" w:rsidRPr="001A5E3C">
        <w:rPr>
          <w:rFonts w:ascii="Bell MT" w:hAnsi="Bell MT"/>
          <w:sz w:val="24"/>
          <w:szCs w:val="24"/>
        </w:rPr>
        <w:t xml:space="preserve">storing </w:t>
      </w:r>
      <w:r w:rsidR="00E96286" w:rsidRPr="001A5E3C">
        <w:rPr>
          <w:rFonts w:ascii="Bell MT" w:hAnsi="Bell MT"/>
          <w:sz w:val="24"/>
          <w:szCs w:val="24"/>
        </w:rPr>
        <w:t>terrain</w:t>
      </w:r>
      <w:r w:rsidR="004063BB" w:rsidRPr="001A5E3C">
        <w:rPr>
          <w:rFonts w:ascii="Bell MT" w:hAnsi="Bell MT"/>
          <w:sz w:val="24"/>
          <w:szCs w:val="24"/>
        </w:rPr>
        <w:t xml:space="preserve"> elevation data. A heightmap is </w:t>
      </w:r>
      <w:r w:rsidR="00E96286" w:rsidRPr="001A5E3C">
        <w:rPr>
          <w:rFonts w:ascii="Bell MT" w:hAnsi="Bell MT"/>
          <w:sz w:val="24"/>
          <w:szCs w:val="24"/>
        </w:rPr>
        <w:t>a matrix, where each element represents the distance of displacement from the terrain grid.</w:t>
      </w:r>
      <w:r w:rsidR="00AA2E63">
        <w:rPr>
          <w:rFonts w:ascii="Bell MT" w:hAnsi="Bell MT"/>
          <w:sz w:val="24"/>
          <w:szCs w:val="24"/>
        </w:rPr>
        <w:t xml:space="preserve"> It is used to describe hills and valleys and</w:t>
      </w:r>
      <w:r w:rsidR="00E96286" w:rsidRPr="001A5E3C">
        <w:rPr>
          <w:rFonts w:ascii="Bell MT" w:hAnsi="Bell MT"/>
          <w:sz w:val="24"/>
          <w:szCs w:val="24"/>
        </w:rPr>
        <w:t xml:space="preserve"> </w:t>
      </w:r>
      <w:r w:rsidR="00AA2E63">
        <w:rPr>
          <w:rFonts w:ascii="Bell MT" w:hAnsi="Bell MT"/>
          <w:sz w:val="24"/>
          <w:szCs w:val="24"/>
        </w:rPr>
        <w:t>a</w:t>
      </w:r>
      <w:r w:rsidR="00E96286" w:rsidRPr="001A5E3C">
        <w:rPr>
          <w:rFonts w:ascii="Bell MT" w:hAnsi="Bell MT"/>
          <w:sz w:val="24"/>
          <w:szCs w:val="24"/>
        </w:rPr>
        <w:t>s a grayscale image, black denotes the smallest height whereas white denotes the largest height and shades of grey signify in-between heights.</w:t>
      </w:r>
      <w:r w:rsidR="00B20426">
        <w:rPr>
          <w:rFonts w:ascii="Bell MT" w:hAnsi="Bell MT"/>
          <w:sz w:val="24"/>
          <w:szCs w:val="24"/>
        </w:rPr>
        <w:t xml:space="preserve"> Only the height of a </w:t>
      </w:r>
      <w:r w:rsidR="00740DC9">
        <w:rPr>
          <w:rFonts w:ascii="Bell MT" w:hAnsi="Bell MT"/>
          <w:sz w:val="24"/>
          <w:szCs w:val="24"/>
        </w:rPr>
        <w:t>specified</w:t>
      </w:r>
      <w:r w:rsidR="00B20426">
        <w:rPr>
          <w:rFonts w:ascii="Bell MT" w:hAnsi="Bell MT"/>
          <w:sz w:val="24"/>
          <w:szCs w:val="24"/>
        </w:rPr>
        <w:t xml:space="preserve"> vertex on the triangle grid is provided by the heightmap thus making it impossible to create overhangs, caves or tunnels.</w:t>
      </w:r>
      <w:r w:rsidR="009A1122">
        <w:rPr>
          <w:rFonts w:ascii="Bell MT" w:hAnsi="Bell MT"/>
          <w:sz w:val="24"/>
          <w:szCs w:val="24"/>
        </w:rPr>
        <w:t xml:space="preserve"> </w:t>
      </w:r>
      <w:r w:rsidR="009A1122" w:rsidRPr="009A1122">
        <w:rPr>
          <w:rFonts w:ascii="Bell MT" w:hAnsi="Bell MT"/>
          <w:color w:val="FF0000"/>
          <w:sz w:val="24"/>
          <w:szCs w:val="24"/>
        </w:rPr>
        <w:t>[43]</w:t>
      </w:r>
    </w:p>
    <w:p w14:paraId="46F6121F" w14:textId="77777777" w:rsidR="00740DC9" w:rsidRPr="001A5E3C" w:rsidRDefault="00740DC9">
      <w:pPr>
        <w:rPr>
          <w:rFonts w:ascii="Bell MT" w:hAnsi="Bell MT"/>
          <w:sz w:val="24"/>
          <w:szCs w:val="24"/>
        </w:rPr>
      </w:pPr>
    </w:p>
    <w:p w14:paraId="5DD4293B" w14:textId="77777777" w:rsidR="000C3F7A" w:rsidRDefault="001A5E3C" w:rsidP="00D6032A">
      <w:pPr>
        <w:keepNext/>
        <w:jc w:val="center"/>
      </w:pPr>
      <w:r w:rsidRPr="001A5E3C">
        <w:rPr>
          <w:rFonts w:ascii="Bell MT" w:hAnsi="Bell MT"/>
          <w:noProof/>
          <w:sz w:val="24"/>
          <w:szCs w:val="24"/>
        </w:rPr>
        <w:drawing>
          <wp:inline distT="0" distB="0" distL="0" distR="0" wp14:anchorId="37FB3507" wp14:editId="3F71D8A9">
            <wp:extent cx="2491740" cy="20038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1164" cy="2043567"/>
                    </a:xfrm>
                    <a:prstGeom prst="rect">
                      <a:avLst/>
                    </a:prstGeom>
                    <a:noFill/>
                    <a:ln>
                      <a:noFill/>
                    </a:ln>
                  </pic:spPr>
                </pic:pic>
              </a:graphicData>
            </a:graphic>
          </wp:inline>
        </w:drawing>
      </w:r>
    </w:p>
    <w:p w14:paraId="38B52C5D" w14:textId="39C365BF" w:rsidR="001A5E3C" w:rsidRDefault="000C3F7A" w:rsidP="00D6032A">
      <w:pPr>
        <w:pStyle w:val="Caption"/>
        <w:jc w:val="center"/>
        <w:rPr>
          <w:rFonts w:ascii="Bell MT" w:hAnsi="Bell MT"/>
          <w:sz w:val="24"/>
          <w:szCs w:val="24"/>
        </w:rPr>
      </w:pPr>
      <w:r>
        <w:t xml:space="preserve">Figure </w:t>
      </w:r>
      <w:ins w:id="710" w:author="Tassos Anastasiou" w:date="2020-05-09T13:53:00Z">
        <w:r w:rsidR="001A5D4B">
          <w:fldChar w:fldCharType="begin"/>
        </w:r>
        <w:r w:rsidR="001A5D4B">
          <w:instrText xml:space="preserve"> STYLEREF 1 \s </w:instrText>
        </w:r>
      </w:ins>
      <w:r w:rsidR="001A5D4B">
        <w:fldChar w:fldCharType="separate"/>
      </w:r>
      <w:r w:rsidR="001A5D4B">
        <w:rPr>
          <w:noProof/>
        </w:rPr>
        <w:t>3</w:t>
      </w:r>
      <w:ins w:id="711"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712" w:author="Tassos Anastasiou" w:date="2020-05-09T13:53:00Z">
        <w:r w:rsidR="001A5D4B">
          <w:rPr>
            <w:noProof/>
          </w:rPr>
          <w:t>7</w:t>
        </w:r>
        <w:r w:rsidR="001A5D4B">
          <w:fldChar w:fldCharType="end"/>
        </w:r>
      </w:ins>
      <w:del w:id="713"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7</w:delText>
        </w:r>
        <w:r w:rsidR="00896C83" w:rsidDel="009F36EC">
          <w:rPr>
            <w:noProof/>
          </w:rPr>
          <w:fldChar w:fldCharType="end"/>
        </w:r>
      </w:del>
      <w:r>
        <w:t xml:space="preserve">: </w:t>
      </w:r>
      <w:r w:rsidRPr="00B02F32">
        <w:t xml:space="preserve">An example of a heightmap (greyscale image) and its use on flat grid. </w:t>
      </w:r>
      <w:r w:rsidRPr="00D6032A">
        <w:rPr>
          <w:color w:val="FF0000"/>
        </w:rPr>
        <w:t>[42]</w:t>
      </w:r>
    </w:p>
    <w:p w14:paraId="04C4F695" w14:textId="77777777" w:rsidR="000C3F7A" w:rsidRDefault="000C3F7A">
      <w:pPr>
        <w:rPr>
          <w:rFonts w:ascii="Bell MT" w:hAnsi="Bell MT"/>
          <w:color w:val="FF0000"/>
          <w:sz w:val="24"/>
          <w:szCs w:val="24"/>
        </w:rPr>
      </w:pPr>
    </w:p>
    <w:p w14:paraId="45A7CDF4" w14:textId="684518E0" w:rsidR="00740DC9" w:rsidRPr="00F95EF5" w:rsidRDefault="00740DC9">
      <w:pPr>
        <w:rPr>
          <w:rFonts w:ascii="Bell MT" w:hAnsi="Bell MT"/>
          <w:sz w:val="24"/>
          <w:szCs w:val="24"/>
        </w:rPr>
      </w:pPr>
      <w:r w:rsidRPr="00F95EF5">
        <w:rPr>
          <w:rFonts w:ascii="Bell MT" w:hAnsi="Bell MT"/>
          <w:sz w:val="24"/>
          <w:szCs w:val="24"/>
        </w:rPr>
        <w:t xml:space="preserve">Usually a byte of memory is allocated for each heightmap element when stored on disk. Thus, the height value ranges from 0 to 255. When the range of values is not enough when matching the scale of a 3D world, it is possible to scale out of that range by allocating a float for each height element.  </w:t>
      </w:r>
    </w:p>
    <w:p w14:paraId="1AA7C5F3" w14:textId="77777777" w:rsidR="000C3F7A" w:rsidRDefault="001A6941" w:rsidP="00D6032A">
      <w:pPr>
        <w:keepNext/>
        <w:jc w:val="center"/>
      </w:pPr>
      <w:r>
        <w:rPr>
          <w:noProof/>
        </w:rPr>
        <w:drawing>
          <wp:inline distT="0" distB="0" distL="0" distR="0" wp14:anchorId="707E4762" wp14:editId="526983AF">
            <wp:extent cx="2492469" cy="22631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7776" cy="2331518"/>
                    </a:xfrm>
                    <a:prstGeom prst="rect">
                      <a:avLst/>
                    </a:prstGeom>
                    <a:noFill/>
                    <a:ln>
                      <a:noFill/>
                    </a:ln>
                  </pic:spPr>
                </pic:pic>
              </a:graphicData>
            </a:graphic>
          </wp:inline>
        </w:drawing>
      </w:r>
    </w:p>
    <w:p w14:paraId="70CE5B78" w14:textId="79BCD521" w:rsidR="008D2C66" w:rsidRDefault="000C3F7A" w:rsidP="00D6032A">
      <w:pPr>
        <w:pStyle w:val="Caption"/>
        <w:jc w:val="center"/>
      </w:pPr>
      <w:r>
        <w:t xml:space="preserve">Figure </w:t>
      </w:r>
      <w:ins w:id="714" w:author="Tassos Anastasiou" w:date="2020-05-09T13:53:00Z">
        <w:r w:rsidR="001A5D4B">
          <w:fldChar w:fldCharType="begin"/>
        </w:r>
        <w:r w:rsidR="001A5D4B">
          <w:instrText xml:space="preserve"> STYLEREF 1 \s </w:instrText>
        </w:r>
      </w:ins>
      <w:r w:rsidR="001A5D4B">
        <w:fldChar w:fldCharType="separate"/>
      </w:r>
      <w:r w:rsidR="001A5D4B">
        <w:rPr>
          <w:noProof/>
        </w:rPr>
        <w:t>3</w:t>
      </w:r>
      <w:ins w:id="715"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716" w:author="Tassos Anastasiou" w:date="2020-05-09T13:53:00Z">
        <w:r w:rsidR="001A5D4B">
          <w:rPr>
            <w:noProof/>
          </w:rPr>
          <w:t>8</w:t>
        </w:r>
        <w:r w:rsidR="001A5D4B">
          <w:fldChar w:fldCharType="end"/>
        </w:r>
      </w:ins>
      <w:del w:id="717"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8</w:delText>
        </w:r>
        <w:r w:rsidR="00896C83" w:rsidDel="009F36EC">
          <w:rPr>
            <w:noProof/>
          </w:rPr>
          <w:fldChar w:fldCharType="end"/>
        </w:r>
      </w:del>
      <w:r>
        <w:t xml:space="preserve">: </w:t>
      </w:r>
      <w:r w:rsidRPr="00386FA2">
        <w:t xml:space="preserve">Representation of terrain as a heightmap from Holz et al </w:t>
      </w:r>
      <w:r w:rsidRPr="00D6032A">
        <w:rPr>
          <w:color w:val="FF0000"/>
        </w:rPr>
        <w:t>[41]</w:t>
      </w:r>
      <w:r w:rsidRPr="00386FA2">
        <w:t>. In his paper, he analyses his implementation of height fields that can be updated dynamically.</w:t>
      </w:r>
    </w:p>
    <w:p w14:paraId="1CA2B24C" w14:textId="77777777" w:rsidR="000C3F7A" w:rsidRDefault="000C3F7A">
      <w:pPr>
        <w:rPr>
          <w:rFonts w:asciiTheme="majorHAnsi" w:eastAsiaTheme="majorEastAsia" w:hAnsiTheme="majorHAnsi" w:cstheme="majorBidi"/>
          <w:iCs/>
          <w:caps/>
          <w:sz w:val="32"/>
          <w:szCs w:val="24"/>
        </w:rPr>
      </w:pPr>
      <w:r>
        <w:br w:type="page"/>
      </w:r>
    </w:p>
    <w:p w14:paraId="02BD06BA" w14:textId="290AC134" w:rsidR="00E16903" w:rsidRPr="00E16903" w:rsidRDefault="0036229A" w:rsidP="00E16903">
      <w:pPr>
        <w:pStyle w:val="Heading4"/>
      </w:pPr>
      <w:r>
        <w:lastRenderedPageBreak/>
        <w:t>V</w:t>
      </w:r>
      <w:r w:rsidR="00B80EAB">
        <w:t>oxels</w:t>
      </w:r>
    </w:p>
    <w:p w14:paraId="72954DD5" w14:textId="7004E1A5" w:rsidR="00857B25" w:rsidRDefault="00061980">
      <w:pPr>
        <w:ind w:firstLine="720"/>
        <w:rPr>
          <w:ins w:id="718" w:author="Christos-Emmanouil Anastasiou" w:date="2020-05-14T20:12:00Z"/>
          <w:rFonts w:ascii="Bell MT" w:hAnsi="Bell MT"/>
          <w:sz w:val="24"/>
          <w:szCs w:val="24"/>
        </w:rPr>
      </w:pPr>
      <w:r w:rsidRPr="00DD7C63">
        <w:rPr>
          <w:rFonts w:ascii="Bell MT" w:hAnsi="Bell MT"/>
          <w:sz w:val="24"/>
          <w:szCs w:val="24"/>
        </w:rPr>
        <w:t>The word voxel derives from the combinations of the words “volume” and “element” and is</w:t>
      </w:r>
      <w:r w:rsidR="00DF54B3" w:rsidRPr="00DD7C63">
        <w:rPr>
          <w:rFonts w:ascii="Bell MT" w:hAnsi="Bell MT"/>
          <w:sz w:val="24"/>
          <w:szCs w:val="24"/>
        </w:rPr>
        <w:t xml:space="preserve"> the 3D equivalent of a</w:t>
      </w:r>
      <w:r w:rsidRPr="00DD7C63">
        <w:rPr>
          <w:rFonts w:ascii="Bell MT" w:hAnsi="Bell MT"/>
          <w:sz w:val="24"/>
          <w:szCs w:val="24"/>
        </w:rPr>
        <w:t xml:space="preserve"> picture element or</w:t>
      </w:r>
      <w:r w:rsidR="00DF54B3" w:rsidRPr="00DD7C63">
        <w:rPr>
          <w:rFonts w:ascii="Bell MT" w:hAnsi="Bell MT"/>
          <w:sz w:val="24"/>
          <w:szCs w:val="24"/>
        </w:rPr>
        <w:t xml:space="preserve"> pixel.</w:t>
      </w:r>
      <w:r w:rsidRPr="00DD7C63">
        <w:rPr>
          <w:rFonts w:ascii="Bell MT" w:hAnsi="Bell MT"/>
          <w:sz w:val="24"/>
          <w:szCs w:val="24"/>
        </w:rPr>
        <w:t xml:space="preserve"> </w:t>
      </w:r>
      <w:r w:rsidR="00DD7C63">
        <w:rPr>
          <w:rFonts w:ascii="Bell MT" w:hAnsi="Bell MT"/>
          <w:sz w:val="24"/>
          <w:szCs w:val="24"/>
        </w:rPr>
        <w:t>Voxels are constructed from 3D regular hexahedrons</w:t>
      </w:r>
      <w:r w:rsidR="004A515C">
        <w:rPr>
          <w:rFonts w:ascii="Bell MT" w:hAnsi="Bell MT"/>
          <w:sz w:val="24"/>
          <w:szCs w:val="24"/>
        </w:rPr>
        <w:t xml:space="preserve"> or cubes</w:t>
      </w:r>
      <w:r w:rsidR="00DD7C63">
        <w:rPr>
          <w:rFonts w:ascii="Bell MT" w:hAnsi="Bell MT"/>
          <w:sz w:val="24"/>
          <w:szCs w:val="24"/>
        </w:rPr>
        <w:t xml:space="preserve"> </w:t>
      </w:r>
      <w:r w:rsidR="004A515C">
        <w:rPr>
          <w:rFonts w:ascii="Bell MT" w:hAnsi="Bell MT"/>
          <w:sz w:val="24"/>
          <w:szCs w:val="24"/>
        </w:rPr>
        <w:t>that</w:t>
      </w:r>
      <w:r w:rsidR="00A8772D">
        <w:rPr>
          <w:rFonts w:ascii="Bell MT" w:hAnsi="Bell MT"/>
          <w:sz w:val="24"/>
          <w:szCs w:val="24"/>
        </w:rPr>
        <w:t xml:space="preserve"> represent a single data point on a three-dimensional regular grid. </w:t>
      </w:r>
      <w:r w:rsidR="005A0B39">
        <w:rPr>
          <w:rFonts w:ascii="Bell MT" w:hAnsi="Bell MT"/>
          <w:sz w:val="24"/>
          <w:szCs w:val="24"/>
        </w:rPr>
        <w:t>A voxel is the smallest volume when dividing 3D space into discrete uniform regions</w:t>
      </w:r>
      <w:r w:rsidR="005A0B39" w:rsidRPr="005A0B39">
        <w:rPr>
          <w:rFonts w:ascii="Bell MT" w:hAnsi="Bell MT"/>
          <w:color w:val="FF0000"/>
          <w:sz w:val="24"/>
          <w:szCs w:val="24"/>
        </w:rPr>
        <w:t xml:space="preserve"> [44]</w:t>
      </w:r>
      <w:r w:rsidR="005A0B39">
        <w:rPr>
          <w:rFonts w:ascii="Bell MT" w:hAnsi="Bell MT"/>
          <w:sz w:val="24"/>
          <w:szCs w:val="24"/>
        </w:rPr>
        <w:t xml:space="preserve">. </w:t>
      </w:r>
      <w:r w:rsidR="004A515C">
        <w:rPr>
          <w:rFonts w:ascii="Bell MT" w:hAnsi="Bell MT"/>
          <w:sz w:val="24"/>
          <w:szCs w:val="24"/>
        </w:rPr>
        <w:t>Each volumetric pixel is defined by a position in 3D coordinates</w:t>
      </w:r>
      <w:r w:rsidR="00813219">
        <w:rPr>
          <w:rFonts w:ascii="Bell MT" w:hAnsi="Bell MT"/>
          <w:sz w:val="24"/>
          <w:szCs w:val="24"/>
        </w:rPr>
        <w:t xml:space="preserve">, </w:t>
      </w:r>
      <w:r w:rsidR="004A515C">
        <w:rPr>
          <w:rFonts w:ascii="Bell MT" w:hAnsi="Bell MT"/>
          <w:sz w:val="24"/>
          <w:szCs w:val="24"/>
        </w:rPr>
        <w:t>the colour at that location</w:t>
      </w:r>
      <w:r w:rsidR="00813219">
        <w:rPr>
          <w:rFonts w:ascii="Bell MT" w:hAnsi="Bell MT"/>
          <w:sz w:val="24"/>
          <w:szCs w:val="24"/>
        </w:rPr>
        <w:t xml:space="preserve"> or density as used medically for CT and RMI scan</w:t>
      </w:r>
      <w:r w:rsidR="000E7DEB">
        <w:rPr>
          <w:rFonts w:ascii="Bell MT" w:hAnsi="Bell MT"/>
          <w:sz w:val="24"/>
          <w:szCs w:val="24"/>
        </w:rPr>
        <w:t xml:space="preserve"> data images</w:t>
      </w:r>
      <w:r w:rsidR="004A515C">
        <w:rPr>
          <w:rFonts w:ascii="Bell MT" w:hAnsi="Bell MT"/>
          <w:sz w:val="24"/>
          <w:szCs w:val="24"/>
        </w:rPr>
        <w:t>.</w:t>
      </w:r>
      <w:r w:rsidR="00807E08">
        <w:rPr>
          <w:rFonts w:ascii="Bell MT" w:hAnsi="Bell MT"/>
          <w:sz w:val="24"/>
          <w:szCs w:val="24"/>
        </w:rPr>
        <w:t xml:space="preserve"> </w:t>
      </w:r>
      <w:r w:rsidR="000E7DEB">
        <w:rPr>
          <w:rFonts w:ascii="Bell MT" w:hAnsi="Bell MT"/>
          <w:sz w:val="24"/>
          <w:szCs w:val="24"/>
        </w:rPr>
        <w:t xml:space="preserve">This enables </w:t>
      </w:r>
      <w:r w:rsidR="00B64071">
        <w:rPr>
          <w:rFonts w:ascii="Bell MT" w:hAnsi="Bell MT"/>
          <w:sz w:val="24"/>
          <w:szCs w:val="24"/>
        </w:rPr>
        <w:t xml:space="preserve">for the generation of complex terrain geometry that contains features not possible with heightmaps such as caves and </w:t>
      </w:r>
      <w:r w:rsidR="00CD1B90">
        <w:rPr>
          <w:rFonts w:ascii="Bell MT" w:hAnsi="Bell MT"/>
          <w:sz w:val="24"/>
          <w:szCs w:val="24"/>
        </w:rPr>
        <w:t xml:space="preserve">overhangs </w:t>
      </w:r>
      <w:r w:rsidR="00CD1B90" w:rsidRPr="00CD1B90">
        <w:rPr>
          <w:rFonts w:ascii="Bell MT" w:hAnsi="Bell MT"/>
          <w:color w:val="FF0000"/>
          <w:sz w:val="24"/>
          <w:szCs w:val="24"/>
        </w:rPr>
        <w:t>[36]</w:t>
      </w:r>
      <w:r w:rsidR="00B64071">
        <w:rPr>
          <w:rFonts w:ascii="Bell MT" w:hAnsi="Bell MT"/>
          <w:sz w:val="24"/>
          <w:szCs w:val="24"/>
        </w:rPr>
        <w:t>.</w:t>
      </w:r>
      <w:r w:rsidR="00BB38C5">
        <w:rPr>
          <w:rFonts w:ascii="Bell MT" w:hAnsi="Bell MT"/>
          <w:sz w:val="24"/>
          <w:szCs w:val="24"/>
        </w:rPr>
        <w:t xml:space="preserve"> </w:t>
      </w:r>
    </w:p>
    <w:p w14:paraId="1A8CBBA9" w14:textId="5D5F75CE" w:rsidR="00194A52" w:rsidRDefault="00194A52">
      <w:pPr>
        <w:rPr>
          <w:ins w:id="719" w:author="Christos-Emmanouil Anastasiou" w:date="2020-05-14T21:15:00Z"/>
          <w:rFonts w:ascii="Bell MT" w:hAnsi="Bell MT"/>
          <w:sz w:val="24"/>
          <w:szCs w:val="24"/>
        </w:rPr>
      </w:pPr>
      <w:ins w:id="720" w:author="Christos-Emmanouil Anastasiou" w:date="2020-05-07T16:48:00Z">
        <w:r>
          <w:rPr>
            <w:rFonts w:ascii="Bell MT" w:hAnsi="Bell MT"/>
            <w:sz w:val="24"/>
            <w:szCs w:val="24"/>
          </w:rPr>
          <w:tab/>
        </w:r>
      </w:ins>
      <w:ins w:id="721" w:author="Christos-Emmanouil Anastasiou" w:date="2020-05-07T17:31:00Z">
        <w:r w:rsidR="000D3894">
          <w:rPr>
            <w:rFonts w:ascii="Bell MT" w:hAnsi="Bell MT"/>
            <w:sz w:val="24"/>
            <w:szCs w:val="24"/>
          </w:rPr>
          <w:t>An example of a</w:t>
        </w:r>
      </w:ins>
      <w:ins w:id="722" w:author="Christos-Emmanouil Anastasiou" w:date="2020-05-07T16:49:00Z">
        <w:r w:rsidR="00C737AA">
          <w:rPr>
            <w:rFonts w:ascii="Bell MT" w:hAnsi="Bell MT"/>
            <w:sz w:val="24"/>
            <w:szCs w:val="24"/>
          </w:rPr>
          <w:t xml:space="preserve"> game that </w:t>
        </w:r>
        <w:r w:rsidR="0056146C">
          <w:rPr>
            <w:rFonts w:ascii="Bell MT" w:hAnsi="Bell MT"/>
            <w:sz w:val="24"/>
            <w:szCs w:val="24"/>
          </w:rPr>
          <w:t>utili</w:t>
        </w:r>
      </w:ins>
      <w:ins w:id="723" w:author="Christos-Emmanouil Anastasiou" w:date="2020-05-07T16:50:00Z">
        <w:r w:rsidR="00D70452">
          <w:rPr>
            <w:rFonts w:ascii="Bell MT" w:hAnsi="Bell MT"/>
            <w:sz w:val="24"/>
            <w:szCs w:val="24"/>
          </w:rPr>
          <w:t>sed voxels to become</w:t>
        </w:r>
      </w:ins>
      <w:ins w:id="724" w:author="Christos-Emmanouil Anastasiou" w:date="2020-05-07T16:52:00Z">
        <w:r w:rsidR="00C01C3A">
          <w:rPr>
            <w:rFonts w:ascii="Bell MT" w:hAnsi="Bell MT"/>
            <w:sz w:val="24"/>
            <w:szCs w:val="24"/>
          </w:rPr>
          <w:t xml:space="preserve"> a</w:t>
        </w:r>
      </w:ins>
      <w:ins w:id="725" w:author="Christos-Emmanouil Anastasiou" w:date="2020-05-07T16:50:00Z">
        <w:r w:rsidR="00D70452">
          <w:rPr>
            <w:rFonts w:ascii="Bell MT" w:hAnsi="Bell MT"/>
            <w:sz w:val="24"/>
            <w:szCs w:val="24"/>
          </w:rPr>
          <w:t xml:space="preserve"> world-wide phenomenon is </w:t>
        </w:r>
      </w:ins>
      <w:ins w:id="726" w:author="Christos-Emmanouil Anastasiou" w:date="2020-05-07T17:07:00Z">
        <w:r w:rsidR="0025445B">
          <w:rPr>
            <w:rFonts w:ascii="Bell MT" w:hAnsi="Bell MT"/>
            <w:sz w:val="24"/>
            <w:szCs w:val="24"/>
          </w:rPr>
          <w:t xml:space="preserve">Minecraft </w:t>
        </w:r>
        <w:r w:rsidR="0025445B" w:rsidRPr="004652A2">
          <w:rPr>
            <w:rFonts w:ascii="Bell MT" w:hAnsi="Bell MT"/>
            <w:color w:val="FF0000"/>
            <w:sz w:val="24"/>
            <w:szCs w:val="24"/>
            <w:rPrChange w:id="727" w:author="Tassos Anastasiou" w:date="2020-05-08T13:57:00Z">
              <w:rPr>
                <w:rFonts w:ascii="Bell MT" w:hAnsi="Bell MT"/>
                <w:sz w:val="24"/>
                <w:szCs w:val="24"/>
              </w:rPr>
            </w:rPrChange>
          </w:rPr>
          <w:t>[</w:t>
        </w:r>
      </w:ins>
      <w:ins w:id="728" w:author="Christos-Emmanouil Anastasiou" w:date="2020-05-07T16:55:00Z">
        <w:r w:rsidR="00434530" w:rsidRPr="004652A2">
          <w:rPr>
            <w:rFonts w:ascii="Bell MT" w:hAnsi="Bell MT"/>
            <w:color w:val="FF0000"/>
            <w:sz w:val="24"/>
            <w:szCs w:val="24"/>
            <w:rPrChange w:id="729" w:author="Tassos Anastasiou" w:date="2020-05-08T13:57:00Z">
              <w:rPr>
                <w:rFonts w:ascii="Bell MT" w:hAnsi="Bell MT"/>
                <w:sz w:val="24"/>
                <w:szCs w:val="24"/>
              </w:rPr>
            </w:rPrChange>
          </w:rPr>
          <w:t>54</w:t>
        </w:r>
      </w:ins>
      <w:ins w:id="730" w:author="Christos-Emmanouil Anastasiou" w:date="2020-05-07T16:51:00Z">
        <w:r w:rsidR="00E1227B" w:rsidRPr="004652A2">
          <w:rPr>
            <w:rFonts w:ascii="Bell MT" w:hAnsi="Bell MT"/>
            <w:color w:val="FF0000"/>
            <w:sz w:val="24"/>
            <w:szCs w:val="24"/>
            <w:rPrChange w:id="731" w:author="Tassos Anastasiou" w:date="2020-05-08T13:57:00Z">
              <w:rPr>
                <w:rFonts w:ascii="Bell MT" w:hAnsi="Bell MT"/>
                <w:sz w:val="24"/>
                <w:szCs w:val="24"/>
              </w:rPr>
            </w:rPrChange>
          </w:rPr>
          <w:t>]</w:t>
        </w:r>
      </w:ins>
      <w:ins w:id="732" w:author="Christos-Emmanouil Anastasiou" w:date="2020-05-07T16:50:00Z">
        <w:r w:rsidR="00D70452">
          <w:rPr>
            <w:rFonts w:ascii="Bell MT" w:hAnsi="Bell MT"/>
            <w:sz w:val="24"/>
            <w:szCs w:val="24"/>
          </w:rPr>
          <w:t xml:space="preserve">. </w:t>
        </w:r>
      </w:ins>
      <w:ins w:id="733" w:author="Christos-Emmanouil Anastasiou" w:date="2020-05-07T17:09:00Z">
        <w:r w:rsidR="00D87630">
          <w:rPr>
            <w:rFonts w:ascii="Bell MT" w:hAnsi="Bell MT"/>
            <w:sz w:val="24"/>
            <w:szCs w:val="24"/>
          </w:rPr>
          <w:t>Separating the</w:t>
        </w:r>
        <w:r w:rsidR="00E80EB2">
          <w:rPr>
            <w:rFonts w:ascii="Bell MT" w:hAnsi="Bell MT"/>
            <w:sz w:val="24"/>
            <w:szCs w:val="24"/>
          </w:rPr>
          <w:t xml:space="preserve"> vast</w:t>
        </w:r>
      </w:ins>
      <w:ins w:id="734" w:author="Christos-Emmanouil Anastasiou" w:date="2020-05-07T17:32:00Z">
        <w:r w:rsidR="00052AB1">
          <w:rPr>
            <w:rFonts w:ascii="Bell MT" w:hAnsi="Bell MT"/>
            <w:sz w:val="24"/>
            <w:szCs w:val="24"/>
          </w:rPr>
          <w:t xml:space="preserve"> procedurally generated</w:t>
        </w:r>
      </w:ins>
      <w:ins w:id="735" w:author="Christos-Emmanouil Anastasiou" w:date="2020-05-07T17:09:00Z">
        <w:r w:rsidR="00E80EB2">
          <w:rPr>
            <w:rFonts w:ascii="Bell MT" w:hAnsi="Bell MT"/>
            <w:sz w:val="24"/>
            <w:szCs w:val="24"/>
          </w:rPr>
          <w:t xml:space="preserve"> game</w:t>
        </w:r>
        <w:r w:rsidR="00D87630">
          <w:rPr>
            <w:rFonts w:ascii="Bell MT" w:hAnsi="Bell MT"/>
            <w:sz w:val="24"/>
            <w:szCs w:val="24"/>
          </w:rPr>
          <w:t xml:space="preserve"> world into large </w:t>
        </w:r>
        <w:r w:rsidR="00E80EB2">
          <w:rPr>
            <w:rFonts w:ascii="Bell MT" w:hAnsi="Bell MT"/>
            <w:sz w:val="24"/>
            <w:szCs w:val="24"/>
          </w:rPr>
          <w:t>blocks</w:t>
        </w:r>
      </w:ins>
      <w:ins w:id="736" w:author="Christos-Emmanouil Anastasiou" w:date="2020-05-07T17:34:00Z">
        <w:r w:rsidR="002D2876">
          <w:rPr>
            <w:rFonts w:ascii="Bell MT" w:hAnsi="Bell MT"/>
            <w:sz w:val="24"/>
            <w:szCs w:val="24"/>
          </w:rPr>
          <w:t xml:space="preserve"> </w:t>
        </w:r>
      </w:ins>
      <w:ins w:id="737" w:author="Christos-Emmanouil Anastasiou" w:date="2020-05-07T17:09:00Z">
        <w:r w:rsidR="00E80EB2">
          <w:rPr>
            <w:rFonts w:ascii="Bell MT" w:hAnsi="Bell MT"/>
            <w:sz w:val="24"/>
            <w:szCs w:val="24"/>
          </w:rPr>
          <w:t xml:space="preserve">resulted in a fully destructible environment </w:t>
        </w:r>
      </w:ins>
      <w:ins w:id="738" w:author="Christos-Emmanouil Anastasiou" w:date="2020-05-07T17:10:00Z">
        <w:r w:rsidR="00B4631C">
          <w:rPr>
            <w:rFonts w:ascii="Bell MT" w:hAnsi="Bell MT"/>
            <w:sz w:val="24"/>
            <w:szCs w:val="24"/>
          </w:rPr>
          <w:t xml:space="preserve">that </w:t>
        </w:r>
      </w:ins>
      <w:ins w:id="739" w:author="Christos-Emmanouil Anastasiou" w:date="2020-05-07T17:11:00Z">
        <w:r w:rsidR="0016460F">
          <w:rPr>
            <w:rFonts w:ascii="Bell MT" w:hAnsi="Bell MT"/>
            <w:sz w:val="24"/>
            <w:szCs w:val="24"/>
          </w:rPr>
          <w:t>was</w:t>
        </w:r>
      </w:ins>
      <w:ins w:id="740" w:author="Christos-Emmanouil Anastasiou" w:date="2020-05-07T17:10:00Z">
        <w:r w:rsidR="000F594F">
          <w:rPr>
            <w:rFonts w:ascii="Bell MT" w:hAnsi="Bell MT"/>
            <w:sz w:val="24"/>
            <w:szCs w:val="24"/>
          </w:rPr>
          <w:t xml:space="preserve"> considered a desirable feature in</w:t>
        </w:r>
      </w:ins>
      <w:ins w:id="741" w:author="Christos-Emmanouil Anastasiou" w:date="2020-05-07T17:11:00Z">
        <w:r w:rsidR="000F594F">
          <w:rPr>
            <w:rFonts w:ascii="Bell MT" w:hAnsi="Bell MT"/>
            <w:sz w:val="24"/>
            <w:szCs w:val="24"/>
          </w:rPr>
          <w:t xml:space="preserve"> a</w:t>
        </w:r>
      </w:ins>
      <w:ins w:id="742" w:author="Christos-Emmanouil Anastasiou" w:date="2020-05-07T17:10:00Z">
        <w:r w:rsidR="000F594F">
          <w:rPr>
            <w:rFonts w:ascii="Bell MT" w:hAnsi="Bell MT"/>
            <w:sz w:val="24"/>
            <w:szCs w:val="24"/>
          </w:rPr>
          <w:t xml:space="preserve"> video game</w:t>
        </w:r>
      </w:ins>
      <w:ins w:id="743" w:author="Christos-Emmanouil Anastasiou" w:date="2020-05-07T17:11:00Z">
        <w:r w:rsidR="0063616A">
          <w:rPr>
            <w:rFonts w:ascii="Bell MT" w:hAnsi="Bell MT"/>
            <w:sz w:val="24"/>
            <w:szCs w:val="24"/>
          </w:rPr>
          <w:t>.</w:t>
        </w:r>
      </w:ins>
      <w:ins w:id="744" w:author="Christos-Emmanouil Anastasiou" w:date="2020-05-07T17:34:00Z">
        <w:r w:rsidR="006D456C">
          <w:rPr>
            <w:rFonts w:ascii="Bell MT" w:hAnsi="Bell MT"/>
            <w:sz w:val="24"/>
            <w:szCs w:val="24"/>
          </w:rPr>
          <w:t xml:space="preserve"> </w:t>
        </w:r>
      </w:ins>
      <w:ins w:id="745" w:author="Christos-Emmanouil Anastasiou" w:date="2020-05-07T17:11:00Z">
        <w:r w:rsidR="0063616A">
          <w:rPr>
            <w:rFonts w:ascii="Bell MT" w:hAnsi="Bell MT"/>
            <w:sz w:val="24"/>
            <w:szCs w:val="24"/>
          </w:rPr>
          <w:t>Before Mine</w:t>
        </w:r>
      </w:ins>
      <w:ins w:id="746" w:author="Christos-Emmanouil Anastasiou" w:date="2020-05-07T17:12:00Z">
        <w:r w:rsidR="0063616A">
          <w:rPr>
            <w:rFonts w:ascii="Bell MT" w:hAnsi="Bell MT"/>
            <w:sz w:val="24"/>
            <w:szCs w:val="24"/>
          </w:rPr>
          <w:t xml:space="preserve">craft, </w:t>
        </w:r>
        <w:r w:rsidR="006B6099">
          <w:rPr>
            <w:rFonts w:ascii="Bell MT" w:hAnsi="Bell MT"/>
            <w:sz w:val="24"/>
            <w:szCs w:val="24"/>
          </w:rPr>
          <w:t>destroyable</w:t>
        </w:r>
        <w:r w:rsidR="0063616A">
          <w:rPr>
            <w:rFonts w:ascii="Bell MT" w:hAnsi="Bell MT"/>
            <w:sz w:val="24"/>
            <w:szCs w:val="24"/>
          </w:rPr>
          <w:t xml:space="preserve"> environments were limited </w:t>
        </w:r>
      </w:ins>
      <w:ins w:id="747" w:author="Christos-Emmanouil Anastasiou" w:date="2020-05-07T17:13:00Z">
        <w:r w:rsidR="0027173E">
          <w:rPr>
            <w:rFonts w:ascii="Bell MT" w:hAnsi="Bell MT"/>
            <w:sz w:val="24"/>
            <w:szCs w:val="24"/>
          </w:rPr>
          <w:t>in the sense that</w:t>
        </w:r>
      </w:ins>
      <w:ins w:id="748" w:author="Christos-Emmanouil Anastasiou" w:date="2020-05-07T17:32:00Z">
        <w:r w:rsidR="00CC389A">
          <w:rPr>
            <w:rFonts w:ascii="Bell MT" w:hAnsi="Bell MT"/>
            <w:sz w:val="24"/>
            <w:szCs w:val="24"/>
          </w:rPr>
          <w:t xml:space="preserve"> some</w:t>
        </w:r>
      </w:ins>
      <w:ins w:id="749" w:author="Christos-Emmanouil Anastasiou" w:date="2020-05-07T17:13:00Z">
        <w:r w:rsidR="0027173E">
          <w:rPr>
            <w:rFonts w:ascii="Bell MT" w:hAnsi="Bell MT"/>
            <w:sz w:val="24"/>
            <w:szCs w:val="24"/>
          </w:rPr>
          <w:t xml:space="preserve"> structures could be destroyed or damaged but not entire landscapes.</w:t>
        </w:r>
      </w:ins>
      <w:ins w:id="750" w:author="Christos-Emmanouil Anastasiou" w:date="2020-05-07T17:34:00Z">
        <w:r w:rsidR="006D456C">
          <w:rPr>
            <w:rFonts w:ascii="Bell MT" w:hAnsi="Bell MT"/>
            <w:sz w:val="24"/>
            <w:szCs w:val="24"/>
          </w:rPr>
          <w:t xml:space="preserve"> </w:t>
        </w:r>
      </w:ins>
      <w:ins w:id="751" w:author="Christos-Emmanouil Anastasiou" w:date="2020-05-07T17:38:00Z">
        <w:r w:rsidR="00247895">
          <w:rPr>
            <w:rFonts w:ascii="Bell MT" w:hAnsi="Bell MT"/>
            <w:sz w:val="24"/>
            <w:szCs w:val="24"/>
          </w:rPr>
          <w:t xml:space="preserve">A fully destructible world comes at a </w:t>
        </w:r>
      </w:ins>
      <w:ins w:id="752" w:author="Christos-Emmanouil Anastasiou" w:date="2020-05-07T17:42:00Z">
        <w:r w:rsidR="006C7B3E">
          <w:rPr>
            <w:rFonts w:ascii="Bell MT" w:hAnsi="Bell MT"/>
            <w:sz w:val="24"/>
            <w:szCs w:val="24"/>
          </w:rPr>
          <w:t>cost in terms of visual fidelity</w:t>
        </w:r>
      </w:ins>
      <w:ins w:id="753" w:author="Christos-Emmanouil Anastasiou" w:date="2020-05-07T17:38:00Z">
        <w:r w:rsidR="00247895">
          <w:rPr>
            <w:rFonts w:ascii="Bell MT" w:hAnsi="Bell MT"/>
            <w:sz w:val="24"/>
            <w:szCs w:val="24"/>
          </w:rPr>
          <w:t xml:space="preserve"> </w:t>
        </w:r>
      </w:ins>
      <w:ins w:id="754" w:author="Christos-Emmanouil Anastasiou" w:date="2020-05-07T17:43:00Z">
        <w:r w:rsidR="00C51568">
          <w:rPr>
            <w:rFonts w:ascii="Bell MT" w:hAnsi="Bell MT"/>
            <w:sz w:val="24"/>
            <w:szCs w:val="24"/>
          </w:rPr>
          <w:t>a</w:t>
        </w:r>
      </w:ins>
      <w:ins w:id="755" w:author="Christos-Emmanouil Anastasiou" w:date="2020-05-07T17:38:00Z">
        <w:r w:rsidR="00247895">
          <w:rPr>
            <w:rFonts w:ascii="Bell MT" w:hAnsi="Bell MT"/>
            <w:sz w:val="24"/>
            <w:szCs w:val="24"/>
          </w:rPr>
          <w:t xml:space="preserve">s everything </w:t>
        </w:r>
        <w:r w:rsidR="00C6069C">
          <w:rPr>
            <w:rFonts w:ascii="Bell MT" w:hAnsi="Bell MT"/>
            <w:sz w:val="24"/>
            <w:szCs w:val="24"/>
          </w:rPr>
          <w:t xml:space="preserve">is made of </w:t>
        </w:r>
      </w:ins>
      <w:ins w:id="756" w:author="Christos-Emmanouil Anastasiou" w:date="2020-05-07T17:45:00Z">
        <w:r w:rsidR="009B16D1">
          <w:rPr>
            <w:rFonts w:ascii="Bell MT" w:hAnsi="Bell MT"/>
            <w:sz w:val="24"/>
            <w:szCs w:val="24"/>
          </w:rPr>
          <w:t>1-meter</w:t>
        </w:r>
      </w:ins>
      <w:ins w:id="757" w:author="Christos-Emmanouil Anastasiou" w:date="2020-05-07T17:43:00Z">
        <w:r w:rsidR="00571B52">
          <w:rPr>
            <w:rFonts w:ascii="Bell MT" w:hAnsi="Bell MT"/>
            <w:sz w:val="24"/>
            <w:szCs w:val="24"/>
          </w:rPr>
          <w:t xml:space="preserve"> cubes</w:t>
        </w:r>
      </w:ins>
      <w:ins w:id="758" w:author="Christos-Emmanouil Anastasiou" w:date="2020-05-07T17:38:00Z">
        <w:r w:rsidR="00C6069C">
          <w:rPr>
            <w:rFonts w:ascii="Bell MT" w:hAnsi="Bell MT"/>
            <w:sz w:val="24"/>
            <w:szCs w:val="24"/>
          </w:rPr>
          <w:t xml:space="preserve"> </w:t>
        </w:r>
      </w:ins>
      <w:ins w:id="759" w:author="Christos-Emmanouil Anastasiou" w:date="2020-05-07T17:39:00Z">
        <w:r w:rsidR="00C6069C">
          <w:rPr>
            <w:rFonts w:ascii="Bell MT" w:hAnsi="Bell MT"/>
            <w:sz w:val="24"/>
            <w:szCs w:val="24"/>
          </w:rPr>
          <w:t>– even humans, creatures</w:t>
        </w:r>
      </w:ins>
      <w:ins w:id="760" w:author="Christos-Emmanouil Anastasiou" w:date="2020-05-07T17:44:00Z">
        <w:r w:rsidR="00355B06">
          <w:rPr>
            <w:rFonts w:ascii="Bell MT" w:hAnsi="Bell MT"/>
            <w:sz w:val="24"/>
            <w:szCs w:val="24"/>
          </w:rPr>
          <w:t xml:space="preserve">, </w:t>
        </w:r>
      </w:ins>
      <w:ins w:id="761" w:author="Christos-Emmanouil Anastasiou" w:date="2020-05-07T17:39:00Z">
        <w:r w:rsidR="00C6069C">
          <w:rPr>
            <w:rFonts w:ascii="Bell MT" w:hAnsi="Bell MT"/>
            <w:sz w:val="24"/>
            <w:szCs w:val="24"/>
          </w:rPr>
          <w:t>animals</w:t>
        </w:r>
      </w:ins>
      <w:ins w:id="762" w:author="Christos-Emmanouil Anastasiou" w:date="2020-05-07T17:43:00Z">
        <w:r w:rsidR="00537B3F">
          <w:rPr>
            <w:rFonts w:ascii="Bell MT" w:hAnsi="Bell MT"/>
            <w:sz w:val="24"/>
            <w:szCs w:val="24"/>
          </w:rPr>
          <w:t xml:space="preserve"> </w:t>
        </w:r>
      </w:ins>
      <w:ins w:id="763" w:author="Christos-Emmanouil Anastasiou" w:date="2020-05-07T17:44:00Z">
        <w:r w:rsidR="00377A0C">
          <w:rPr>
            <w:rFonts w:ascii="Bell MT" w:hAnsi="Bell MT"/>
            <w:sz w:val="24"/>
            <w:szCs w:val="24"/>
          </w:rPr>
          <w:t>as well as water</w:t>
        </w:r>
      </w:ins>
      <w:ins w:id="764" w:author="Christos-Emmanouil Anastasiou" w:date="2020-05-07T17:45:00Z">
        <w:r w:rsidR="00355B06">
          <w:rPr>
            <w:rFonts w:ascii="Bell MT" w:hAnsi="Bell MT"/>
            <w:sz w:val="24"/>
            <w:szCs w:val="24"/>
          </w:rPr>
          <w:t xml:space="preserve"> and clouds</w:t>
        </w:r>
      </w:ins>
      <w:ins w:id="765" w:author="Christos-Emmanouil Anastasiou" w:date="2020-05-07T17:44:00Z">
        <w:r w:rsidR="00377A0C">
          <w:rPr>
            <w:rFonts w:ascii="Bell MT" w:hAnsi="Bell MT"/>
            <w:sz w:val="24"/>
            <w:szCs w:val="24"/>
          </w:rPr>
          <w:t>.</w:t>
        </w:r>
      </w:ins>
      <w:ins w:id="766" w:author="Christos-Emmanouil Anastasiou" w:date="2020-05-07T17:45:00Z">
        <w:r w:rsidR="00355B06">
          <w:rPr>
            <w:rFonts w:ascii="Bell MT" w:hAnsi="Bell MT"/>
            <w:sz w:val="24"/>
            <w:szCs w:val="24"/>
          </w:rPr>
          <w:t xml:space="preserve"> </w:t>
        </w:r>
      </w:ins>
      <w:ins w:id="767" w:author="Christos-Emmanouil Anastasiou" w:date="2020-05-07T17:46:00Z">
        <w:r w:rsidR="001D1ADF">
          <w:rPr>
            <w:rFonts w:ascii="Bell MT" w:hAnsi="Bell MT"/>
            <w:sz w:val="24"/>
            <w:szCs w:val="24"/>
          </w:rPr>
          <w:t>There is an algori</w:t>
        </w:r>
      </w:ins>
      <w:ins w:id="768" w:author="Christos-Emmanouil Anastasiou" w:date="2020-05-07T17:55:00Z">
        <w:r w:rsidR="00433812">
          <w:rPr>
            <w:rFonts w:ascii="Bell MT" w:hAnsi="Bell MT"/>
            <w:sz w:val="24"/>
            <w:szCs w:val="24"/>
          </w:rPr>
          <w:t>thm</w:t>
        </w:r>
      </w:ins>
      <w:ins w:id="769" w:author="Christos-Emmanouil Anastasiou" w:date="2020-05-07T17:46:00Z">
        <w:r w:rsidR="001D1ADF">
          <w:rPr>
            <w:rFonts w:ascii="Bell MT" w:hAnsi="Bell MT"/>
            <w:sz w:val="24"/>
            <w:szCs w:val="24"/>
          </w:rPr>
          <w:t xml:space="preserve"> however</w:t>
        </w:r>
      </w:ins>
      <w:ins w:id="770" w:author="Christos-Emmanouil Anastasiou" w:date="2020-05-07T17:55:00Z">
        <w:r w:rsidR="00433812">
          <w:rPr>
            <w:rFonts w:ascii="Bell MT" w:hAnsi="Bell MT"/>
            <w:sz w:val="24"/>
            <w:szCs w:val="24"/>
          </w:rPr>
          <w:t xml:space="preserve"> named </w:t>
        </w:r>
      </w:ins>
      <w:ins w:id="771" w:author="Tassos Anastasiou" w:date="2020-05-09T09:24:00Z">
        <w:r w:rsidR="000C526E">
          <w:rPr>
            <w:rFonts w:ascii="Bell MT" w:hAnsi="Bell MT"/>
            <w:sz w:val="24"/>
            <w:szCs w:val="24"/>
          </w:rPr>
          <w:t>“</w:t>
        </w:r>
      </w:ins>
      <w:ins w:id="772" w:author="Christos-Emmanouil Anastasiou" w:date="2020-05-07T17:55:00Z">
        <w:r w:rsidR="00433812">
          <w:rPr>
            <w:rFonts w:ascii="Bell MT" w:hAnsi="Bell MT"/>
            <w:sz w:val="24"/>
            <w:szCs w:val="24"/>
          </w:rPr>
          <w:t>marching cubes</w:t>
        </w:r>
      </w:ins>
      <w:ins w:id="773" w:author="Tassos Anastasiou" w:date="2020-05-09T09:24:00Z">
        <w:r w:rsidR="000C526E">
          <w:rPr>
            <w:rFonts w:ascii="Bell MT" w:hAnsi="Bell MT"/>
            <w:sz w:val="24"/>
            <w:szCs w:val="24"/>
          </w:rPr>
          <w:t>”</w:t>
        </w:r>
      </w:ins>
      <w:ins w:id="774" w:author="Christos-Emmanouil Anastasiou" w:date="2020-05-07T17:46:00Z">
        <w:r w:rsidR="001D1ADF">
          <w:rPr>
            <w:rFonts w:ascii="Bell MT" w:hAnsi="Bell MT"/>
            <w:sz w:val="24"/>
            <w:szCs w:val="24"/>
          </w:rPr>
          <w:t xml:space="preserve"> which can be used to “smooth out” </w:t>
        </w:r>
      </w:ins>
      <w:ins w:id="775" w:author="Christos-Emmanouil Anastasiou" w:date="2020-05-07T17:54:00Z">
        <w:r w:rsidR="0011535B">
          <w:rPr>
            <w:rFonts w:ascii="Bell MT" w:hAnsi="Bell MT"/>
            <w:sz w:val="24"/>
            <w:szCs w:val="24"/>
          </w:rPr>
          <w:t>the sharp corners of each voxel to give a more realistic terrain.</w:t>
        </w:r>
      </w:ins>
    </w:p>
    <w:p w14:paraId="55C11EFA" w14:textId="77777777" w:rsidR="00786171" w:rsidRDefault="00786171">
      <w:pPr>
        <w:rPr>
          <w:rFonts w:ascii="Bell MT" w:hAnsi="Bell MT"/>
          <w:sz w:val="24"/>
          <w:szCs w:val="24"/>
        </w:rPr>
      </w:pPr>
    </w:p>
    <w:p w14:paraId="436FEBA8" w14:textId="0F82CC24" w:rsidR="000E7DEB" w:rsidRPr="006B6099" w:rsidRDefault="0036229A">
      <w:pPr>
        <w:pStyle w:val="Heading4"/>
        <w:numPr>
          <w:ilvl w:val="0"/>
          <w:numId w:val="0"/>
        </w:numPr>
        <w:pPrChange w:id="776" w:author="Christos-Emmanouil Anastasiou" w:date="2020-05-07T17:46:00Z">
          <w:pPr>
            <w:pStyle w:val="Heading4"/>
          </w:pPr>
        </w:pPrChange>
      </w:pPr>
      <w:r>
        <w:t>M</w:t>
      </w:r>
      <w:r w:rsidR="000E7DEB">
        <w:t>arching cubes</w:t>
      </w:r>
    </w:p>
    <w:p w14:paraId="5332B6E4" w14:textId="69E504DC" w:rsidR="000E7DEB" w:rsidRDefault="00CD1B90">
      <w:pPr>
        <w:ind w:firstLine="720"/>
        <w:rPr>
          <w:rFonts w:ascii="Bell MT" w:hAnsi="Bell MT"/>
          <w:sz w:val="24"/>
          <w:szCs w:val="24"/>
        </w:rPr>
        <w:pPrChange w:id="777" w:author="Tassos Anastasiou" w:date="2020-05-09T09:24:00Z">
          <w:pPr/>
        </w:pPrChange>
      </w:pPr>
      <w:r>
        <w:rPr>
          <w:rFonts w:ascii="Bell MT" w:hAnsi="Bell MT"/>
          <w:sz w:val="24"/>
          <w:szCs w:val="24"/>
        </w:rPr>
        <w:t xml:space="preserve">The marching cubes algorithm was the result of the research that William E. Lorensen and Harvey E. Cline conducted for finding an efficient way of visualising data from CT and MRI </w:t>
      </w:r>
      <w:r w:rsidR="00554B04">
        <w:rPr>
          <w:rFonts w:ascii="Bell MT" w:hAnsi="Bell MT"/>
          <w:sz w:val="24"/>
          <w:szCs w:val="24"/>
        </w:rPr>
        <w:t>scans</w:t>
      </w:r>
      <w:r>
        <w:rPr>
          <w:rFonts w:ascii="Bell MT" w:hAnsi="Bell MT"/>
          <w:sz w:val="24"/>
          <w:szCs w:val="24"/>
        </w:rPr>
        <w:t xml:space="preserve"> for General Electric </w:t>
      </w:r>
      <w:r w:rsidRPr="00CD1B90">
        <w:rPr>
          <w:rFonts w:ascii="Bell MT" w:hAnsi="Bell MT"/>
          <w:color w:val="FF0000"/>
          <w:sz w:val="24"/>
          <w:szCs w:val="24"/>
        </w:rPr>
        <w:t>[37]</w:t>
      </w:r>
      <w:r>
        <w:rPr>
          <w:rFonts w:ascii="Bell MT" w:hAnsi="Bell MT"/>
          <w:sz w:val="24"/>
          <w:szCs w:val="24"/>
        </w:rPr>
        <w:t xml:space="preserve">. </w:t>
      </w:r>
      <w:r w:rsidR="00B9334E">
        <w:rPr>
          <w:rFonts w:ascii="Bell MT" w:hAnsi="Bell MT"/>
          <w:sz w:val="24"/>
          <w:szCs w:val="24"/>
        </w:rPr>
        <w:t xml:space="preserve"> </w:t>
      </w:r>
    </w:p>
    <w:p w14:paraId="228E4AFD" w14:textId="1FB87C98" w:rsidR="000A408A" w:rsidRDefault="00A27874" w:rsidP="00021B18">
      <w:pPr>
        <w:rPr>
          <w:rFonts w:ascii="Bell MT" w:hAnsi="Bell MT"/>
          <w:sz w:val="24"/>
          <w:szCs w:val="24"/>
        </w:rPr>
      </w:pPr>
      <w:r>
        <w:rPr>
          <w:rFonts w:ascii="Bell MT" w:hAnsi="Bell MT"/>
          <w:sz w:val="24"/>
          <w:szCs w:val="24"/>
        </w:rPr>
        <w:t>An</w:t>
      </w:r>
      <w:r w:rsidR="004E4B88">
        <w:rPr>
          <w:rFonts w:ascii="Bell MT" w:hAnsi="Bell MT"/>
          <w:sz w:val="24"/>
          <w:szCs w:val="24"/>
        </w:rPr>
        <w:t xml:space="preserve"> implicit function in the form of </w:t>
      </w:r>
      <w:r>
        <w:rPr>
          <w:rFonts w:ascii="Bell MT" w:hAnsi="Bell MT"/>
          <w:sz w:val="24"/>
          <w:szCs w:val="24"/>
        </w:rPr>
        <w:t>f (</w:t>
      </w:r>
      <w:r w:rsidR="004E4B88">
        <w:rPr>
          <w:rFonts w:ascii="Bell MT" w:hAnsi="Bell MT"/>
          <w:sz w:val="24"/>
          <w:szCs w:val="24"/>
        </w:rPr>
        <w:t xml:space="preserve">x, y, z) = 0 takes in a point in space and gives out a value. </w:t>
      </w:r>
      <w:r w:rsidR="00676539">
        <w:rPr>
          <w:rFonts w:ascii="Bell MT" w:hAnsi="Bell MT"/>
          <w:sz w:val="24"/>
          <w:szCs w:val="24"/>
        </w:rPr>
        <w:t>The function then samples</w:t>
      </w:r>
      <w:r>
        <w:rPr>
          <w:rFonts w:ascii="Bell MT" w:hAnsi="Bell MT"/>
          <w:sz w:val="24"/>
          <w:szCs w:val="24"/>
        </w:rPr>
        <w:t xml:space="preserve"> points</w:t>
      </w:r>
      <w:r w:rsidR="004E4B88">
        <w:rPr>
          <w:rFonts w:ascii="Bell MT" w:hAnsi="Bell MT"/>
          <w:sz w:val="24"/>
          <w:szCs w:val="24"/>
        </w:rPr>
        <w:t xml:space="preserve"> in regular intervals inside </w:t>
      </w:r>
      <w:r w:rsidR="00676539">
        <w:rPr>
          <w:rFonts w:ascii="Bell MT" w:hAnsi="Bell MT"/>
          <w:sz w:val="24"/>
          <w:szCs w:val="24"/>
        </w:rPr>
        <w:t>a specified region</w:t>
      </w:r>
      <w:r w:rsidR="004E4B88">
        <w:rPr>
          <w:rFonts w:ascii="Bell MT" w:hAnsi="Bell MT"/>
          <w:sz w:val="24"/>
          <w:szCs w:val="24"/>
        </w:rPr>
        <w:t xml:space="preserve">. </w:t>
      </w:r>
      <w:r w:rsidR="002A1B92">
        <w:rPr>
          <w:rFonts w:ascii="Bell MT" w:hAnsi="Bell MT"/>
          <w:sz w:val="24"/>
          <w:szCs w:val="24"/>
        </w:rPr>
        <w:t>Some points</w:t>
      </w:r>
      <w:r>
        <w:rPr>
          <w:rFonts w:ascii="Bell MT" w:hAnsi="Bell MT"/>
          <w:sz w:val="24"/>
          <w:szCs w:val="24"/>
        </w:rPr>
        <w:t xml:space="preserve"> </w:t>
      </w:r>
      <w:r w:rsidR="002A1B92">
        <w:rPr>
          <w:rFonts w:ascii="Bell MT" w:hAnsi="Bell MT"/>
          <w:sz w:val="24"/>
          <w:szCs w:val="24"/>
        </w:rPr>
        <w:t xml:space="preserve">represent </w:t>
      </w:r>
      <w:r>
        <w:rPr>
          <w:rFonts w:ascii="Bell MT" w:hAnsi="Bell MT"/>
          <w:sz w:val="24"/>
          <w:szCs w:val="24"/>
        </w:rPr>
        <w:t>empty space and</w:t>
      </w:r>
      <w:r w:rsidR="003B119F">
        <w:rPr>
          <w:rFonts w:ascii="Bell MT" w:hAnsi="Bell MT"/>
          <w:sz w:val="24"/>
          <w:szCs w:val="24"/>
        </w:rPr>
        <w:t xml:space="preserve"> some other</w:t>
      </w:r>
      <w:r>
        <w:rPr>
          <w:rFonts w:ascii="Bell MT" w:hAnsi="Bell MT"/>
          <w:sz w:val="24"/>
          <w:szCs w:val="24"/>
        </w:rPr>
        <w:t xml:space="preserve"> points</w:t>
      </w:r>
      <w:r w:rsidR="003B119F">
        <w:rPr>
          <w:rFonts w:ascii="Bell MT" w:hAnsi="Bell MT"/>
          <w:sz w:val="24"/>
          <w:szCs w:val="24"/>
        </w:rPr>
        <w:t xml:space="preserve"> may be positioned</w:t>
      </w:r>
      <w:r>
        <w:rPr>
          <w:rFonts w:ascii="Bell MT" w:hAnsi="Bell MT"/>
          <w:sz w:val="24"/>
          <w:szCs w:val="24"/>
        </w:rPr>
        <w:t xml:space="preserve"> inside or on the surface of some shape</w:t>
      </w:r>
      <w:r w:rsidR="004E4B88">
        <w:rPr>
          <w:rFonts w:ascii="Bell MT" w:hAnsi="Bell MT"/>
          <w:sz w:val="24"/>
          <w:szCs w:val="24"/>
        </w:rPr>
        <w:t>.</w:t>
      </w:r>
      <w:r w:rsidR="003B119F">
        <w:rPr>
          <w:rFonts w:ascii="Bell MT" w:hAnsi="Bell MT"/>
          <w:sz w:val="24"/>
          <w:szCs w:val="24"/>
        </w:rPr>
        <w:t xml:space="preserve"> </w:t>
      </w:r>
      <w:r w:rsidR="004E4B88">
        <w:rPr>
          <w:rFonts w:ascii="Bell MT" w:hAnsi="Bell MT"/>
          <w:sz w:val="24"/>
          <w:szCs w:val="24"/>
        </w:rPr>
        <w:t xml:space="preserve">The goal of the marching cubes algorithm is to construct the surface of </w:t>
      </w:r>
      <w:r w:rsidR="00BC6EDA">
        <w:rPr>
          <w:rFonts w:ascii="Bell MT" w:hAnsi="Bell MT"/>
          <w:sz w:val="24"/>
          <w:szCs w:val="24"/>
        </w:rPr>
        <w:t>that</w:t>
      </w:r>
      <w:r w:rsidR="004E4B88">
        <w:rPr>
          <w:rFonts w:ascii="Bell MT" w:hAnsi="Bell MT"/>
          <w:sz w:val="24"/>
          <w:szCs w:val="24"/>
        </w:rPr>
        <w:t xml:space="preserve"> shape from triangles so it can be displayed as a mesh.</w:t>
      </w:r>
      <w:r w:rsidR="00021B18">
        <w:rPr>
          <w:rFonts w:ascii="Bell MT" w:hAnsi="Bell MT"/>
          <w:sz w:val="24"/>
          <w:szCs w:val="24"/>
        </w:rPr>
        <w:t xml:space="preserve"> In computer games</w:t>
      </w:r>
      <w:ins w:id="778" w:author="Tassos Anastasiou" w:date="2020-05-09T09:26:00Z">
        <w:r w:rsidR="005602D5">
          <w:rPr>
            <w:rFonts w:ascii="Bell MT" w:hAnsi="Bell MT"/>
            <w:sz w:val="24"/>
            <w:szCs w:val="24"/>
          </w:rPr>
          <w:t>, it</w:t>
        </w:r>
      </w:ins>
      <w:r w:rsidR="00021B18">
        <w:rPr>
          <w:rFonts w:ascii="Bell MT" w:hAnsi="Bell MT"/>
          <w:sz w:val="24"/>
          <w:szCs w:val="24"/>
        </w:rPr>
        <w:t xml:space="preserve"> is used to smooth out terrain generation </w:t>
      </w:r>
      <w:r w:rsidR="00D964D4">
        <w:rPr>
          <w:rFonts w:ascii="Bell MT" w:hAnsi="Bell MT"/>
          <w:sz w:val="24"/>
          <w:szCs w:val="24"/>
        </w:rPr>
        <w:t>made</w:t>
      </w:r>
      <w:r w:rsidR="008F0671">
        <w:rPr>
          <w:rFonts w:ascii="Bell MT" w:hAnsi="Bell MT"/>
          <w:sz w:val="24"/>
          <w:szCs w:val="24"/>
        </w:rPr>
        <w:t xml:space="preserve"> up</w:t>
      </w:r>
      <w:r w:rsidR="00D964D4">
        <w:rPr>
          <w:rFonts w:ascii="Bell MT" w:hAnsi="Bell MT"/>
          <w:sz w:val="24"/>
          <w:szCs w:val="24"/>
        </w:rPr>
        <w:t xml:space="preserve"> of voxels</w:t>
      </w:r>
      <w:r w:rsidR="00021B18">
        <w:rPr>
          <w:rFonts w:ascii="Bell MT" w:hAnsi="Bell MT"/>
          <w:sz w:val="24"/>
          <w:szCs w:val="24"/>
        </w:rPr>
        <w:t xml:space="preserve"> by converting</w:t>
      </w:r>
      <w:r w:rsidR="008D4929">
        <w:rPr>
          <w:rFonts w:ascii="Bell MT" w:hAnsi="Bell MT"/>
          <w:sz w:val="24"/>
          <w:szCs w:val="24"/>
        </w:rPr>
        <w:t xml:space="preserve"> them</w:t>
      </w:r>
      <w:r w:rsidR="00021B18">
        <w:rPr>
          <w:rFonts w:ascii="Bell MT" w:hAnsi="Bell MT"/>
          <w:sz w:val="24"/>
          <w:szCs w:val="24"/>
        </w:rPr>
        <w:t xml:space="preserve"> to polygons before rendering</w:t>
      </w:r>
      <w:r w:rsidR="009B5501">
        <w:rPr>
          <w:rFonts w:ascii="Bell MT" w:hAnsi="Bell MT"/>
          <w:sz w:val="24"/>
          <w:szCs w:val="24"/>
        </w:rPr>
        <w:t xml:space="preserve"> them on screen</w:t>
      </w:r>
      <w:r w:rsidR="00021B18">
        <w:rPr>
          <w:rFonts w:ascii="Bell MT" w:hAnsi="Bell MT"/>
          <w:sz w:val="24"/>
          <w:szCs w:val="24"/>
        </w:rPr>
        <w:t>.</w:t>
      </w:r>
    </w:p>
    <w:p w14:paraId="64D9029E" w14:textId="77777777" w:rsidR="000A408A" w:rsidRDefault="000A408A" w:rsidP="00021B18">
      <w:pPr>
        <w:rPr>
          <w:rFonts w:ascii="Bell MT" w:hAnsi="Bell MT"/>
          <w:sz w:val="24"/>
          <w:szCs w:val="24"/>
        </w:rPr>
      </w:pPr>
    </w:p>
    <w:p w14:paraId="58E4783D" w14:textId="77777777" w:rsidR="000D3D37" w:rsidRDefault="000A408A" w:rsidP="00D6032A">
      <w:pPr>
        <w:keepNext/>
      </w:pPr>
      <w:r>
        <w:rPr>
          <w:rFonts w:ascii="Bell MT" w:hAnsi="Bell MT"/>
          <w:noProof/>
          <w:sz w:val="24"/>
          <w:szCs w:val="24"/>
        </w:rPr>
        <w:drawing>
          <wp:inline distT="0" distB="0" distL="0" distR="0" wp14:anchorId="7879AF29" wp14:editId="0F3C3737">
            <wp:extent cx="3188262" cy="1792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6376" cy="1825053"/>
                    </a:xfrm>
                    <a:prstGeom prst="rect">
                      <a:avLst/>
                    </a:prstGeom>
                    <a:noFill/>
                    <a:ln>
                      <a:noFill/>
                    </a:ln>
                  </pic:spPr>
                </pic:pic>
              </a:graphicData>
            </a:graphic>
          </wp:inline>
        </w:drawing>
      </w:r>
      <w:r w:rsidR="00302D2D">
        <w:rPr>
          <w:rFonts w:ascii="Bell MT" w:hAnsi="Bell MT"/>
          <w:noProof/>
          <w:sz w:val="24"/>
          <w:szCs w:val="24"/>
        </w:rPr>
        <w:drawing>
          <wp:inline distT="0" distB="0" distL="0" distR="0" wp14:anchorId="08589DD0" wp14:editId="492894CC">
            <wp:extent cx="2532807" cy="179222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9737" cy="1825431"/>
                    </a:xfrm>
                    <a:prstGeom prst="rect">
                      <a:avLst/>
                    </a:prstGeom>
                    <a:noFill/>
                    <a:ln>
                      <a:noFill/>
                    </a:ln>
                  </pic:spPr>
                </pic:pic>
              </a:graphicData>
            </a:graphic>
          </wp:inline>
        </w:drawing>
      </w:r>
    </w:p>
    <w:p w14:paraId="48247D1B" w14:textId="30ADDD56" w:rsidR="000A408A" w:rsidRDefault="000D3D37" w:rsidP="00D6032A">
      <w:pPr>
        <w:pStyle w:val="Caption"/>
        <w:rPr>
          <w:rFonts w:ascii="Bell MT" w:hAnsi="Bell MT"/>
          <w:sz w:val="24"/>
          <w:szCs w:val="24"/>
        </w:rPr>
      </w:pPr>
      <w:r>
        <w:t xml:space="preserve">Figure </w:t>
      </w:r>
      <w:ins w:id="779" w:author="Tassos Anastasiou" w:date="2020-05-09T13:53:00Z">
        <w:r w:rsidR="001A5D4B">
          <w:fldChar w:fldCharType="begin"/>
        </w:r>
        <w:r w:rsidR="001A5D4B">
          <w:instrText xml:space="preserve"> STYLEREF 1 \s </w:instrText>
        </w:r>
      </w:ins>
      <w:r w:rsidR="001A5D4B">
        <w:fldChar w:fldCharType="separate"/>
      </w:r>
      <w:r w:rsidR="001A5D4B">
        <w:rPr>
          <w:noProof/>
        </w:rPr>
        <w:t>3</w:t>
      </w:r>
      <w:ins w:id="780"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781" w:author="Tassos Anastasiou" w:date="2020-05-09T13:53:00Z">
        <w:r w:rsidR="001A5D4B">
          <w:rPr>
            <w:noProof/>
          </w:rPr>
          <w:t>9</w:t>
        </w:r>
        <w:r w:rsidR="001A5D4B">
          <w:fldChar w:fldCharType="end"/>
        </w:r>
      </w:ins>
      <w:del w:id="782" w:author="Tassos Anastasiou" w:date="2020-05-09T13:23:00Z">
        <w:r w:rsidR="00896C83" w:rsidDel="009F36EC">
          <w:fldChar w:fldCharType="begin"/>
        </w:r>
        <w:r w:rsidR="00896C83" w:rsidDel="009F36EC">
          <w:delInstrText xml:space="preserve"> STYLEREF 1 \s </w:delInstrText>
        </w:r>
        <w:r w:rsidR="00896C83" w:rsidDel="009F36EC">
          <w:fldChar w:fldCharType="separate"/>
        </w:r>
        <w:r w:rsidR="00CF14EE" w:rsidDel="009F36EC">
          <w:rPr>
            <w:noProof/>
          </w:rPr>
          <w:delText>3</w:delText>
        </w:r>
        <w:r w:rsidR="00896C83" w:rsidDel="009F36EC">
          <w:rPr>
            <w:noProof/>
          </w:rPr>
          <w:fldChar w:fldCharType="end"/>
        </w:r>
        <w:r w:rsidR="00CF14EE" w:rsidDel="009F36EC">
          <w:delText>.</w:delText>
        </w:r>
        <w:r w:rsidR="00896C83" w:rsidDel="009F36EC">
          <w:fldChar w:fldCharType="begin"/>
        </w:r>
        <w:r w:rsidR="00896C83" w:rsidDel="009F36EC">
          <w:delInstrText xml:space="preserve"> SEQ Figure \* ARABIC \s 1 </w:delInstrText>
        </w:r>
        <w:r w:rsidR="00896C83" w:rsidDel="009F36EC">
          <w:fldChar w:fldCharType="separate"/>
        </w:r>
        <w:r w:rsidR="00CF14EE" w:rsidDel="009F36EC">
          <w:rPr>
            <w:noProof/>
          </w:rPr>
          <w:delText>9</w:delText>
        </w:r>
        <w:r w:rsidR="00896C83" w:rsidDel="009F36EC">
          <w:rPr>
            <w:noProof/>
          </w:rPr>
          <w:fldChar w:fldCharType="end"/>
        </w:r>
      </w:del>
      <w:r>
        <w:t xml:space="preserve">: </w:t>
      </w:r>
      <w:r w:rsidRPr="00F93B49">
        <w:t>One game example that manage to combine voxels and marching cubes for the terrain and polygon meshes for the characters was Ever Quest Landmark.</w:t>
      </w:r>
      <w:r w:rsidRPr="00D6032A">
        <w:rPr>
          <w:color w:val="FF0000"/>
        </w:rPr>
        <w:t>[40]</w:t>
      </w:r>
      <w:r w:rsidRPr="00F93B49">
        <w:t>.</w:t>
      </w:r>
    </w:p>
    <w:p w14:paraId="3AE80D97" w14:textId="77777777" w:rsidR="000D3D37" w:rsidRDefault="000D3D37" w:rsidP="00857B25">
      <w:pPr>
        <w:rPr>
          <w:ins w:id="783" w:author="Christos-Emmanouil Anastasiou" w:date="2020-05-10T11:55:00Z"/>
          <w:rFonts w:ascii="Bell MT" w:hAnsi="Bell MT"/>
          <w:sz w:val="24"/>
          <w:szCs w:val="24"/>
        </w:rPr>
      </w:pPr>
    </w:p>
    <w:p w14:paraId="2D7E08E4" w14:textId="77777777" w:rsidR="002B6355" w:rsidRDefault="002B6355" w:rsidP="00857B25">
      <w:pPr>
        <w:rPr>
          <w:rFonts w:ascii="Bell MT" w:hAnsi="Bell MT"/>
          <w:sz w:val="24"/>
          <w:szCs w:val="24"/>
        </w:rPr>
      </w:pPr>
    </w:p>
    <w:p w14:paraId="33B5326B" w14:textId="33937479" w:rsidR="001559C3" w:rsidRDefault="001559C3" w:rsidP="00857B25">
      <w:pPr>
        <w:rPr>
          <w:rFonts w:ascii="Bell MT" w:hAnsi="Bell MT"/>
          <w:sz w:val="24"/>
          <w:szCs w:val="24"/>
        </w:rPr>
      </w:pPr>
      <w:r>
        <w:rPr>
          <w:rFonts w:ascii="Bell MT" w:hAnsi="Bell MT"/>
          <w:sz w:val="24"/>
          <w:szCs w:val="24"/>
        </w:rPr>
        <w:t xml:space="preserve">Ben Anderson </w:t>
      </w:r>
      <w:r w:rsidRPr="003278C8">
        <w:rPr>
          <w:rFonts w:ascii="Bell MT" w:hAnsi="Bell MT"/>
          <w:color w:val="FF0000"/>
          <w:sz w:val="24"/>
          <w:szCs w:val="24"/>
        </w:rPr>
        <w:t>[38]</w:t>
      </w:r>
      <w:r>
        <w:rPr>
          <w:rFonts w:ascii="Bell MT" w:hAnsi="Bell MT"/>
          <w:sz w:val="24"/>
          <w:szCs w:val="24"/>
        </w:rPr>
        <w:t xml:space="preserve"> described it as follows:</w:t>
      </w:r>
    </w:p>
    <w:p w14:paraId="55203A04" w14:textId="37A7B32F" w:rsidR="000423FC" w:rsidRDefault="00554B04" w:rsidP="00857B25">
      <w:pPr>
        <w:rPr>
          <w:rFonts w:ascii="Bell MT" w:hAnsi="Bell MT"/>
          <w:sz w:val="24"/>
          <w:szCs w:val="24"/>
        </w:rPr>
      </w:pPr>
      <w:r>
        <w:rPr>
          <w:rFonts w:ascii="Bell MT" w:hAnsi="Bell MT"/>
          <w:sz w:val="24"/>
          <w:szCs w:val="24"/>
        </w:rPr>
        <w:t xml:space="preserve">Provided </w:t>
      </w:r>
      <w:ins w:id="784" w:author="Tassos Anastasiou" w:date="2020-05-09T09:35:00Z">
        <w:r w:rsidR="00AD7292">
          <w:rPr>
            <w:rFonts w:ascii="Bell MT" w:hAnsi="Bell MT"/>
            <w:sz w:val="24"/>
            <w:szCs w:val="24"/>
          </w:rPr>
          <w:t xml:space="preserve">with </w:t>
        </w:r>
      </w:ins>
      <w:r>
        <w:rPr>
          <w:rFonts w:ascii="Bell MT" w:hAnsi="Bell MT"/>
          <w:sz w:val="24"/>
          <w:szCs w:val="24"/>
        </w:rPr>
        <w:t>an object,</w:t>
      </w:r>
      <w:r w:rsidR="00B82E47">
        <w:rPr>
          <w:rFonts w:ascii="Bell MT" w:hAnsi="Bell MT"/>
          <w:sz w:val="24"/>
          <w:szCs w:val="24"/>
        </w:rPr>
        <w:t xml:space="preserve"> in order to</w:t>
      </w:r>
      <w:r>
        <w:rPr>
          <w:rFonts w:ascii="Bell MT" w:hAnsi="Bell MT"/>
          <w:sz w:val="24"/>
          <w:szCs w:val="24"/>
        </w:rPr>
        <w:t xml:space="preserve"> </w:t>
      </w:r>
      <w:r w:rsidR="00B82E47">
        <w:rPr>
          <w:rFonts w:ascii="Bell MT" w:hAnsi="Bell MT"/>
          <w:sz w:val="24"/>
          <w:szCs w:val="24"/>
        </w:rPr>
        <w:t xml:space="preserve">test </w:t>
      </w:r>
      <w:r>
        <w:rPr>
          <w:rFonts w:ascii="Bell MT" w:hAnsi="Bell MT"/>
          <w:sz w:val="24"/>
          <w:szCs w:val="24"/>
        </w:rPr>
        <w:t xml:space="preserve">if an arbitrary point is </w:t>
      </w:r>
      <w:r w:rsidR="008F6E75">
        <w:rPr>
          <w:rFonts w:ascii="Bell MT" w:hAnsi="Bell MT"/>
          <w:sz w:val="24"/>
          <w:szCs w:val="24"/>
        </w:rPr>
        <w:t>within</w:t>
      </w:r>
      <w:r w:rsidR="002A7513">
        <w:rPr>
          <w:rFonts w:ascii="Bell MT" w:hAnsi="Bell MT"/>
          <w:sz w:val="24"/>
          <w:szCs w:val="24"/>
        </w:rPr>
        <w:t xml:space="preserve"> </w:t>
      </w:r>
      <w:r w:rsidR="003E5D44">
        <w:rPr>
          <w:rFonts w:ascii="Bell MT" w:hAnsi="Bell MT"/>
          <w:sz w:val="24"/>
          <w:szCs w:val="24"/>
        </w:rPr>
        <w:t xml:space="preserve">or on the surface of the </w:t>
      </w:r>
      <w:r w:rsidR="008F6E75">
        <w:rPr>
          <w:rFonts w:ascii="Bell MT" w:hAnsi="Bell MT"/>
          <w:sz w:val="24"/>
          <w:szCs w:val="24"/>
        </w:rPr>
        <w:t xml:space="preserve">object </w:t>
      </w:r>
      <w:r w:rsidR="00B82E47">
        <w:rPr>
          <w:rFonts w:ascii="Bell MT" w:hAnsi="Bell MT"/>
          <w:sz w:val="24"/>
          <w:szCs w:val="24"/>
        </w:rPr>
        <w:t>or bounds within the area which the object</w:t>
      </w:r>
      <w:r w:rsidR="000423FC">
        <w:rPr>
          <w:rFonts w:ascii="Bell MT" w:hAnsi="Bell MT"/>
          <w:sz w:val="24"/>
          <w:szCs w:val="24"/>
        </w:rPr>
        <w:t xml:space="preserve"> exists</w:t>
      </w:r>
      <w:r w:rsidR="001F764F">
        <w:rPr>
          <w:rFonts w:ascii="Bell MT" w:hAnsi="Bell MT"/>
          <w:sz w:val="24"/>
          <w:szCs w:val="24"/>
        </w:rPr>
        <w:t>:</w:t>
      </w:r>
    </w:p>
    <w:p w14:paraId="5E119441" w14:textId="2D906E38" w:rsidR="00554B04" w:rsidRDefault="000423FC" w:rsidP="000423FC">
      <w:pPr>
        <w:pStyle w:val="ListParagraph"/>
        <w:numPr>
          <w:ilvl w:val="0"/>
          <w:numId w:val="3"/>
        </w:numPr>
        <w:rPr>
          <w:rFonts w:ascii="Bell MT" w:hAnsi="Bell MT"/>
          <w:sz w:val="24"/>
          <w:szCs w:val="24"/>
        </w:rPr>
      </w:pPr>
      <w:r>
        <w:rPr>
          <w:rFonts w:ascii="Bell MT" w:hAnsi="Bell MT"/>
          <w:sz w:val="24"/>
          <w:szCs w:val="24"/>
        </w:rPr>
        <w:t>Divi</w:t>
      </w:r>
      <w:r w:rsidR="00F23117">
        <w:rPr>
          <w:rFonts w:ascii="Bell MT" w:hAnsi="Bell MT"/>
          <w:sz w:val="24"/>
          <w:szCs w:val="24"/>
        </w:rPr>
        <w:t>sion of</w:t>
      </w:r>
      <w:r>
        <w:rPr>
          <w:rFonts w:ascii="Bell MT" w:hAnsi="Bell MT"/>
          <w:sz w:val="24"/>
          <w:szCs w:val="24"/>
        </w:rPr>
        <w:t xml:space="preserve"> the</w:t>
      </w:r>
      <w:r w:rsidR="004C7C21">
        <w:rPr>
          <w:rFonts w:ascii="Bell MT" w:hAnsi="Bell MT"/>
          <w:sz w:val="24"/>
          <w:szCs w:val="24"/>
        </w:rPr>
        <w:t xml:space="preserve"> space</w:t>
      </w:r>
      <w:r>
        <w:rPr>
          <w:rFonts w:ascii="Bell MT" w:hAnsi="Bell MT"/>
          <w:sz w:val="24"/>
          <w:szCs w:val="24"/>
        </w:rPr>
        <w:t xml:space="preserve"> within the </w:t>
      </w:r>
      <w:r w:rsidR="005E6484">
        <w:rPr>
          <w:rFonts w:ascii="Bell MT" w:hAnsi="Bell MT"/>
          <w:sz w:val="24"/>
          <w:szCs w:val="24"/>
        </w:rPr>
        <w:t>region of interest</w:t>
      </w:r>
      <w:r>
        <w:rPr>
          <w:rFonts w:ascii="Bell MT" w:hAnsi="Bell MT"/>
          <w:sz w:val="24"/>
          <w:szCs w:val="24"/>
        </w:rPr>
        <w:t xml:space="preserve"> into an arbitrary number of </w:t>
      </w:r>
      <w:r w:rsidR="004C7C21">
        <w:rPr>
          <w:rFonts w:ascii="Bell MT" w:hAnsi="Bell MT"/>
          <w:sz w:val="24"/>
          <w:szCs w:val="24"/>
        </w:rPr>
        <w:t>cubes</w:t>
      </w:r>
      <w:r w:rsidR="00F23117">
        <w:rPr>
          <w:rFonts w:ascii="Bell MT" w:hAnsi="Bell MT"/>
          <w:sz w:val="24"/>
          <w:szCs w:val="24"/>
        </w:rPr>
        <w:t>.</w:t>
      </w:r>
    </w:p>
    <w:p w14:paraId="1126ABD4" w14:textId="3E251F3A" w:rsidR="003278C8" w:rsidRDefault="003278C8" w:rsidP="003278C8">
      <w:pPr>
        <w:pStyle w:val="ListParagraph"/>
        <w:numPr>
          <w:ilvl w:val="0"/>
          <w:numId w:val="3"/>
        </w:numPr>
        <w:rPr>
          <w:rFonts w:ascii="Bell MT" w:hAnsi="Bell MT"/>
          <w:sz w:val="24"/>
          <w:szCs w:val="24"/>
        </w:rPr>
      </w:pPr>
      <w:r>
        <w:rPr>
          <w:rFonts w:ascii="Bell MT" w:hAnsi="Bell MT"/>
          <w:sz w:val="24"/>
          <w:szCs w:val="24"/>
        </w:rPr>
        <w:t>Testing</w:t>
      </w:r>
      <w:r w:rsidR="00F23117">
        <w:rPr>
          <w:rFonts w:ascii="Bell MT" w:hAnsi="Bell MT"/>
          <w:sz w:val="24"/>
          <w:szCs w:val="24"/>
        </w:rPr>
        <w:t xml:space="preserve"> of</w:t>
      </w:r>
      <w:r>
        <w:rPr>
          <w:rFonts w:ascii="Bell MT" w:hAnsi="Bell MT"/>
          <w:sz w:val="24"/>
          <w:szCs w:val="24"/>
        </w:rPr>
        <w:t xml:space="preserve"> the </w:t>
      </w:r>
      <w:r w:rsidR="00083A1C">
        <w:rPr>
          <w:rFonts w:ascii="Bell MT" w:hAnsi="Bell MT"/>
          <w:sz w:val="24"/>
          <w:szCs w:val="24"/>
        </w:rPr>
        <w:t>vertices</w:t>
      </w:r>
      <w:r>
        <w:rPr>
          <w:rFonts w:ascii="Bell MT" w:hAnsi="Bell MT"/>
          <w:sz w:val="24"/>
          <w:szCs w:val="24"/>
        </w:rPr>
        <w:t xml:space="preserve"> of every </w:t>
      </w:r>
      <w:r w:rsidR="00083A1C">
        <w:rPr>
          <w:rFonts w:ascii="Bell MT" w:hAnsi="Bell MT"/>
          <w:sz w:val="24"/>
          <w:szCs w:val="24"/>
        </w:rPr>
        <w:t>cube</w:t>
      </w:r>
      <w:r>
        <w:rPr>
          <w:rFonts w:ascii="Bell MT" w:hAnsi="Bell MT"/>
          <w:sz w:val="24"/>
          <w:szCs w:val="24"/>
        </w:rPr>
        <w:t xml:space="preserve"> for whether they are</w:t>
      </w:r>
      <w:r w:rsidR="00F23117">
        <w:rPr>
          <w:rFonts w:ascii="Bell MT" w:hAnsi="Bell MT"/>
          <w:sz w:val="24"/>
          <w:szCs w:val="24"/>
        </w:rPr>
        <w:t xml:space="preserve"> positioned</w:t>
      </w:r>
      <w:r>
        <w:rPr>
          <w:rFonts w:ascii="Bell MT" w:hAnsi="Bell MT"/>
          <w:sz w:val="24"/>
          <w:szCs w:val="24"/>
        </w:rPr>
        <w:t xml:space="preserve"> inside the object. </w:t>
      </w:r>
      <w:r w:rsidRPr="003278C8">
        <w:rPr>
          <w:rFonts w:ascii="Bell MT" w:hAnsi="Bell MT"/>
          <w:sz w:val="24"/>
          <w:szCs w:val="24"/>
        </w:rPr>
        <w:t xml:space="preserve">For </w:t>
      </w:r>
      <w:r w:rsidR="00572CE6">
        <w:rPr>
          <w:rFonts w:ascii="Bell MT" w:hAnsi="Bell MT"/>
          <w:sz w:val="24"/>
          <w:szCs w:val="24"/>
        </w:rPr>
        <w:t>each</w:t>
      </w:r>
      <w:r w:rsidRPr="003278C8">
        <w:rPr>
          <w:rFonts w:ascii="Bell MT" w:hAnsi="Bell MT"/>
          <w:sz w:val="24"/>
          <w:szCs w:val="24"/>
        </w:rPr>
        <w:t xml:space="preserve"> </w:t>
      </w:r>
      <w:r w:rsidR="00083A1C">
        <w:rPr>
          <w:rFonts w:ascii="Bell MT" w:hAnsi="Bell MT"/>
          <w:sz w:val="24"/>
          <w:szCs w:val="24"/>
        </w:rPr>
        <w:t>cube</w:t>
      </w:r>
      <w:r w:rsidRPr="003278C8">
        <w:rPr>
          <w:rFonts w:ascii="Bell MT" w:hAnsi="Bell MT"/>
          <w:sz w:val="24"/>
          <w:szCs w:val="24"/>
        </w:rPr>
        <w:t xml:space="preserve"> where some </w:t>
      </w:r>
      <w:r w:rsidR="00B56528">
        <w:rPr>
          <w:rFonts w:ascii="Bell MT" w:hAnsi="Bell MT"/>
          <w:sz w:val="24"/>
          <w:szCs w:val="24"/>
        </w:rPr>
        <w:t>vertices</w:t>
      </w:r>
      <w:r w:rsidRPr="003278C8">
        <w:rPr>
          <w:rFonts w:ascii="Bell MT" w:hAnsi="Bell MT"/>
          <w:sz w:val="24"/>
          <w:szCs w:val="24"/>
        </w:rPr>
        <w:t xml:space="preserve"> are inside and some </w:t>
      </w:r>
      <w:r w:rsidR="00B56528">
        <w:rPr>
          <w:rFonts w:ascii="Bell MT" w:hAnsi="Bell MT"/>
          <w:sz w:val="24"/>
          <w:szCs w:val="24"/>
        </w:rPr>
        <w:t>vertices</w:t>
      </w:r>
      <w:r w:rsidRPr="003278C8">
        <w:rPr>
          <w:rFonts w:ascii="Bell MT" w:hAnsi="Bell MT"/>
          <w:sz w:val="24"/>
          <w:szCs w:val="24"/>
        </w:rPr>
        <w:t xml:space="preserve"> are outside the object, the surface must pass through that </w:t>
      </w:r>
      <w:r w:rsidR="00B56528">
        <w:rPr>
          <w:rFonts w:ascii="Bell MT" w:hAnsi="Bell MT"/>
          <w:sz w:val="24"/>
          <w:szCs w:val="24"/>
        </w:rPr>
        <w:t>voxel</w:t>
      </w:r>
      <w:r w:rsidRPr="003278C8">
        <w:rPr>
          <w:rFonts w:ascii="Bell MT" w:hAnsi="Bell MT"/>
          <w:sz w:val="24"/>
          <w:szCs w:val="24"/>
        </w:rPr>
        <w:t xml:space="preserve">, </w:t>
      </w:r>
      <w:r>
        <w:rPr>
          <w:rFonts w:ascii="Bell MT" w:hAnsi="Bell MT"/>
          <w:sz w:val="24"/>
          <w:szCs w:val="24"/>
        </w:rPr>
        <w:t xml:space="preserve">intersecting the edges of the </w:t>
      </w:r>
      <w:r w:rsidR="00B56528">
        <w:rPr>
          <w:rFonts w:ascii="Bell MT" w:hAnsi="Bell MT"/>
          <w:sz w:val="24"/>
          <w:szCs w:val="24"/>
        </w:rPr>
        <w:t>voxel</w:t>
      </w:r>
      <w:r>
        <w:rPr>
          <w:rFonts w:ascii="Bell MT" w:hAnsi="Bell MT"/>
          <w:sz w:val="24"/>
          <w:szCs w:val="24"/>
        </w:rPr>
        <w:t xml:space="preserve"> in between </w:t>
      </w:r>
      <w:r w:rsidR="00B56528">
        <w:rPr>
          <w:rFonts w:ascii="Bell MT" w:hAnsi="Bell MT"/>
          <w:sz w:val="24"/>
          <w:szCs w:val="24"/>
        </w:rPr>
        <w:t>vertices</w:t>
      </w:r>
      <w:r>
        <w:rPr>
          <w:rFonts w:ascii="Bell MT" w:hAnsi="Bell MT"/>
          <w:sz w:val="24"/>
          <w:szCs w:val="24"/>
        </w:rPr>
        <w:t xml:space="preserve"> of opposite </w:t>
      </w:r>
      <w:r w:rsidR="00FD2C50">
        <w:rPr>
          <w:rFonts w:ascii="Bell MT" w:hAnsi="Bell MT"/>
          <w:sz w:val="24"/>
          <w:szCs w:val="24"/>
        </w:rPr>
        <w:t>division</w:t>
      </w:r>
      <w:r>
        <w:rPr>
          <w:rFonts w:ascii="Bell MT" w:hAnsi="Bell MT"/>
          <w:sz w:val="24"/>
          <w:szCs w:val="24"/>
        </w:rPr>
        <w:t>.</w:t>
      </w:r>
    </w:p>
    <w:p w14:paraId="39CA685F" w14:textId="22BDB093" w:rsidR="003278C8" w:rsidRDefault="003278C8" w:rsidP="003278C8">
      <w:pPr>
        <w:pStyle w:val="ListParagraph"/>
        <w:numPr>
          <w:ilvl w:val="0"/>
          <w:numId w:val="3"/>
        </w:numPr>
        <w:rPr>
          <w:rFonts w:ascii="Bell MT" w:hAnsi="Bell MT"/>
          <w:sz w:val="24"/>
          <w:szCs w:val="24"/>
        </w:rPr>
      </w:pPr>
      <w:r>
        <w:rPr>
          <w:rFonts w:ascii="Bell MT" w:hAnsi="Bell MT"/>
          <w:sz w:val="24"/>
          <w:szCs w:val="24"/>
        </w:rPr>
        <w:t>Dr</w:t>
      </w:r>
      <w:r w:rsidR="00944937">
        <w:rPr>
          <w:rFonts w:ascii="Bell MT" w:hAnsi="Bell MT"/>
          <w:sz w:val="24"/>
          <w:szCs w:val="24"/>
        </w:rPr>
        <w:t>awing</w:t>
      </w:r>
      <w:r>
        <w:rPr>
          <w:rFonts w:ascii="Bell MT" w:hAnsi="Bell MT"/>
          <w:sz w:val="24"/>
          <w:szCs w:val="24"/>
        </w:rPr>
        <w:t xml:space="preserve"> a </w:t>
      </w:r>
      <w:r w:rsidR="00FD2C50">
        <w:rPr>
          <w:rFonts w:ascii="Bell MT" w:hAnsi="Bell MT"/>
          <w:sz w:val="24"/>
          <w:szCs w:val="24"/>
        </w:rPr>
        <w:t>face</w:t>
      </w:r>
      <w:r>
        <w:rPr>
          <w:rFonts w:ascii="Bell MT" w:hAnsi="Bell MT"/>
          <w:sz w:val="24"/>
          <w:szCs w:val="24"/>
        </w:rPr>
        <w:t xml:space="preserve"> </w:t>
      </w:r>
      <w:r w:rsidR="00FD2C50">
        <w:rPr>
          <w:rFonts w:ascii="Bell MT" w:hAnsi="Bell MT"/>
          <w:sz w:val="24"/>
          <w:szCs w:val="24"/>
        </w:rPr>
        <w:t>inside</w:t>
      </w:r>
      <w:r>
        <w:rPr>
          <w:rFonts w:ascii="Bell MT" w:hAnsi="Bell MT"/>
          <w:sz w:val="24"/>
          <w:szCs w:val="24"/>
        </w:rPr>
        <w:t xml:space="preserve"> each </w:t>
      </w:r>
      <w:r w:rsidR="00B56528">
        <w:rPr>
          <w:rFonts w:ascii="Bell MT" w:hAnsi="Bell MT"/>
          <w:sz w:val="24"/>
          <w:szCs w:val="24"/>
        </w:rPr>
        <w:t>voxel</w:t>
      </w:r>
      <w:r>
        <w:rPr>
          <w:rFonts w:ascii="Bell MT" w:hAnsi="Bell MT"/>
          <w:sz w:val="24"/>
          <w:szCs w:val="24"/>
        </w:rPr>
        <w:t xml:space="preserve"> connecting these intersections.</w:t>
      </w:r>
    </w:p>
    <w:p w14:paraId="52EC781B" w14:textId="149AF823" w:rsidR="00FD2C50" w:rsidRDefault="00FD2C50" w:rsidP="00FD2C50">
      <w:pPr>
        <w:pStyle w:val="ListParagraph"/>
        <w:numPr>
          <w:ilvl w:val="0"/>
          <w:numId w:val="3"/>
        </w:numPr>
        <w:rPr>
          <w:rFonts w:ascii="Bell MT" w:hAnsi="Bell MT"/>
          <w:sz w:val="24"/>
          <w:szCs w:val="24"/>
        </w:rPr>
      </w:pPr>
      <w:r>
        <w:rPr>
          <w:rFonts w:ascii="Bell MT" w:hAnsi="Bell MT"/>
          <w:sz w:val="24"/>
          <w:szCs w:val="24"/>
        </w:rPr>
        <w:t>Source object is drawn</w:t>
      </w:r>
      <w:r w:rsidR="003278C8">
        <w:rPr>
          <w:rFonts w:ascii="Bell MT" w:hAnsi="Bell MT"/>
          <w:sz w:val="24"/>
          <w:szCs w:val="24"/>
        </w:rPr>
        <w:t>.</w:t>
      </w:r>
    </w:p>
    <w:p w14:paraId="385D1CAE" w14:textId="58B81544" w:rsidR="00715749" w:rsidRDefault="00B56528" w:rsidP="00715749">
      <w:pPr>
        <w:rPr>
          <w:rFonts w:ascii="Bell MT" w:hAnsi="Bell MT"/>
          <w:sz w:val="24"/>
          <w:szCs w:val="24"/>
        </w:rPr>
      </w:pPr>
      <w:r w:rsidRPr="00B56528">
        <w:rPr>
          <w:rFonts w:ascii="Bell MT" w:hAnsi="Bell MT"/>
          <w:sz w:val="24"/>
          <w:szCs w:val="24"/>
        </w:rPr>
        <w:t xml:space="preserve">To simplify the problem, we can break it down to a single cube. There are 8 </w:t>
      </w:r>
      <w:r w:rsidR="00715749">
        <w:rPr>
          <w:rFonts w:ascii="Bell MT" w:hAnsi="Bell MT"/>
          <w:sz w:val="24"/>
          <w:szCs w:val="24"/>
        </w:rPr>
        <w:t>vertices</w:t>
      </w:r>
      <w:r w:rsidRPr="00B56528">
        <w:rPr>
          <w:rFonts w:ascii="Bell MT" w:hAnsi="Bell MT"/>
          <w:sz w:val="24"/>
          <w:szCs w:val="24"/>
        </w:rPr>
        <w:t xml:space="preserve">, and each can be inside and outside of the shape which </w:t>
      </w:r>
      <w:r w:rsidR="00715749">
        <w:rPr>
          <w:rFonts w:ascii="Bell MT" w:hAnsi="Bell MT"/>
          <w:sz w:val="24"/>
          <w:szCs w:val="24"/>
        </w:rPr>
        <w:t>results to</w:t>
      </w:r>
      <w:r w:rsidRPr="00B56528">
        <w:rPr>
          <w:rFonts w:ascii="Bell MT" w:hAnsi="Bell MT"/>
          <w:sz w:val="24"/>
          <w:szCs w:val="24"/>
        </w:rPr>
        <w:t xml:space="preserve"> 2</w:t>
      </w:r>
      <w:r w:rsidRPr="00B56528">
        <w:rPr>
          <w:rFonts w:ascii="Bell MT" w:hAnsi="Bell MT"/>
          <w:sz w:val="24"/>
          <w:szCs w:val="24"/>
          <w:vertAlign w:val="superscript"/>
        </w:rPr>
        <w:t>8</w:t>
      </w:r>
      <w:r w:rsidRPr="00B56528">
        <w:rPr>
          <w:rFonts w:ascii="Bell MT" w:hAnsi="Bell MT"/>
          <w:sz w:val="24"/>
          <w:szCs w:val="24"/>
        </w:rPr>
        <w:t xml:space="preserve"> = 256 </w:t>
      </w:r>
      <w:r>
        <w:rPr>
          <w:rFonts w:ascii="Bell MT" w:hAnsi="Bell MT"/>
          <w:sz w:val="24"/>
          <w:szCs w:val="24"/>
        </w:rPr>
        <w:t>different configurations</w:t>
      </w:r>
      <w:r w:rsidR="007C35C3">
        <w:rPr>
          <w:rFonts w:ascii="Bell MT" w:hAnsi="Bell MT"/>
          <w:sz w:val="24"/>
          <w:szCs w:val="24"/>
        </w:rPr>
        <w:t xml:space="preserve"> (see figure 1.</w:t>
      </w:r>
      <w:r w:rsidR="00302D2D">
        <w:rPr>
          <w:rFonts w:ascii="Bell MT" w:hAnsi="Bell MT"/>
          <w:sz w:val="24"/>
          <w:szCs w:val="24"/>
        </w:rPr>
        <w:t>8</w:t>
      </w:r>
      <w:r w:rsidR="007C35C3">
        <w:rPr>
          <w:rFonts w:ascii="Bell MT" w:hAnsi="Bell MT"/>
          <w:sz w:val="24"/>
          <w:szCs w:val="24"/>
        </w:rPr>
        <w:t>)</w:t>
      </w:r>
      <w:r w:rsidR="00C21C3E">
        <w:rPr>
          <w:rFonts w:ascii="Bell MT" w:hAnsi="Bell MT"/>
          <w:sz w:val="24"/>
          <w:szCs w:val="24"/>
        </w:rPr>
        <w:t>.</w:t>
      </w:r>
      <w:r w:rsidR="00715749">
        <w:rPr>
          <w:rFonts w:ascii="Bell MT" w:hAnsi="Bell MT"/>
          <w:sz w:val="24"/>
          <w:szCs w:val="24"/>
        </w:rPr>
        <w:t xml:space="preserve"> </w:t>
      </w:r>
    </w:p>
    <w:p w14:paraId="4486D850" w14:textId="77777777" w:rsidR="000D3D37" w:rsidRDefault="00715749" w:rsidP="006F5FD0">
      <w:pPr>
        <w:keepNext/>
        <w:rPr>
          <w:ins w:id="785" w:author="Tassos Anastasiou" w:date="2020-05-01T18:39:00Z"/>
        </w:rPr>
      </w:pPr>
      <w:r>
        <w:rPr>
          <w:rFonts w:ascii="Bell MT" w:hAnsi="Bell MT"/>
          <w:noProof/>
          <w:sz w:val="24"/>
          <w:szCs w:val="24"/>
        </w:rPr>
        <w:drawing>
          <wp:inline distT="0" distB="0" distL="0" distR="0" wp14:anchorId="1F33BC85" wp14:editId="7F1047F9">
            <wp:extent cx="3333750" cy="1569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1569720"/>
                    </a:xfrm>
                    <a:prstGeom prst="rect">
                      <a:avLst/>
                    </a:prstGeom>
                    <a:noFill/>
                    <a:ln>
                      <a:noFill/>
                    </a:ln>
                  </pic:spPr>
                </pic:pic>
              </a:graphicData>
            </a:graphic>
          </wp:inline>
        </w:drawing>
      </w:r>
    </w:p>
    <w:p w14:paraId="3AD17C36" w14:textId="22D7A3F0" w:rsidR="00C21C3E" w:rsidRDefault="000D3D37">
      <w:pPr>
        <w:pStyle w:val="Caption"/>
        <w:rPr>
          <w:rFonts w:ascii="Bell MT" w:hAnsi="Bell MT"/>
          <w:sz w:val="24"/>
          <w:szCs w:val="24"/>
        </w:rPr>
        <w:pPrChange w:id="786" w:author="Tassos Anastasiou" w:date="2020-05-01T18:39:00Z">
          <w:pPr/>
        </w:pPrChange>
      </w:pPr>
      <w:ins w:id="787" w:author="Tassos Anastasiou" w:date="2020-05-01T18:39:00Z">
        <w:r>
          <w:t xml:space="preserve">Figure </w:t>
        </w:r>
      </w:ins>
      <w:ins w:id="788" w:author="Tassos Anastasiou" w:date="2020-05-09T13:53:00Z">
        <w:r w:rsidR="001A5D4B">
          <w:fldChar w:fldCharType="begin"/>
        </w:r>
        <w:r w:rsidR="001A5D4B">
          <w:instrText xml:space="preserve"> STYLEREF 1 \s </w:instrText>
        </w:r>
      </w:ins>
      <w:r w:rsidR="001A5D4B">
        <w:fldChar w:fldCharType="separate"/>
      </w:r>
      <w:r w:rsidR="001A5D4B">
        <w:rPr>
          <w:noProof/>
        </w:rPr>
        <w:t>3</w:t>
      </w:r>
      <w:ins w:id="789"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790" w:author="Tassos Anastasiou" w:date="2020-05-09T13:53:00Z">
        <w:r w:rsidR="001A5D4B">
          <w:rPr>
            <w:noProof/>
          </w:rPr>
          <w:t>10</w:t>
        </w:r>
        <w:r w:rsidR="001A5D4B">
          <w:fldChar w:fldCharType="end"/>
        </w:r>
      </w:ins>
      <w:ins w:id="791" w:author="Tassos Anastasiou" w:date="2020-05-01T18:39:00Z">
        <w:r>
          <w:t xml:space="preserve">: </w:t>
        </w:r>
        <w:r w:rsidRPr="007A69C0">
          <w:t xml:space="preserve">There are only 14 unique cases, the rest are just symmetries of those. </w:t>
        </w:r>
        <w:commentRangeStart w:id="792"/>
        <w:r w:rsidRPr="00D56D13">
          <w:rPr>
            <w:color w:val="FF0000"/>
            <w:rPrChange w:id="793" w:author="Tassos Anastasiou" w:date="2020-05-09T09:38:00Z">
              <w:rPr/>
            </w:rPrChange>
          </w:rPr>
          <w:t>[</w:t>
        </w:r>
      </w:ins>
      <w:ins w:id="794" w:author="Christos-Emmanouil Anastasiou" w:date="2020-05-05T10:14:00Z">
        <w:r w:rsidR="00456038" w:rsidRPr="00D56D13">
          <w:rPr>
            <w:color w:val="FF0000"/>
            <w:rPrChange w:id="795" w:author="Tassos Anastasiou" w:date="2020-05-09T09:38:00Z">
              <w:rPr/>
            </w:rPrChange>
          </w:rPr>
          <w:t>39</w:t>
        </w:r>
      </w:ins>
      <w:ins w:id="796" w:author="Tassos Anastasiou" w:date="2020-05-01T18:39:00Z">
        <w:r w:rsidRPr="00D56D13">
          <w:rPr>
            <w:color w:val="FF0000"/>
            <w:rPrChange w:id="797" w:author="Tassos Anastasiou" w:date="2020-05-09T09:38:00Z">
              <w:rPr/>
            </w:rPrChange>
          </w:rPr>
          <w:t>]</w:t>
        </w:r>
        <w:commentRangeEnd w:id="792"/>
        <w:r>
          <w:rPr>
            <w:rStyle w:val="CommentReference"/>
            <w:b w:val="0"/>
            <w:bCs w:val="0"/>
          </w:rPr>
          <w:commentReference w:id="792"/>
        </w:r>
      </w:ins>
    </w:p>
    <w:p w14:paraId="216A21EF" w14:textId="073A0CF6" w:rsidR="00715749" w:rsidDel="000D3D37" w:rsidRDefault="00715749" w:rsidP="00715749">
      <w:pPr>
        <w:rPr>
          <w:del w:id="798" w:author="Tassos Anastasiou" w:date="2020-05-01T18:39:00Z"/>
          <w:rFonts w:ascii="Bell MT" w:hAnsi="Bell MT"/>
          <w:sz w:val="24"/>
          <w:szCs w:val="24"/>
        </w:rPr>
      </w:pPr>
      <w:del w:id="799" w:author="Tassos Anastasiou" w:date="2020-05-01T18:39:00Z">
        <w:r w:rsidRPr="00F25DA9" w:rsidDel="000D3D37">
          <w:rPr>
            <w:rFonts w:ascii="Bell MT" w:hAnsi="Bell MT"/>
            <w:b/>
            <w:bCs/>
            <w:sz w:val="24"/>
            <w:szCs w:val="24"/>
          </w:rPr>
          <w:delText xml:space="preserve">Figure </w:delText>
        </w:r>
        <w:r w:rsidR="00F25DA9" w:rsidDel="000D3D37">
          <w:rPr>
            <w:rFonts w:ascii="Bell MT" w:hAnsi="Bell MT"/>
            <w:b/>
            <w:bCs/>
            <w:sz w:val="24"/>
            <w:szCs w:val="24"/>
          </w:rPr>
          <w:delText>3</w:delText>
        </w:r>
        <w:r w:rsidRPr="00F25DA9" w:rsidDel="000D3D37">
          <w:rPr>
            <w:rFonts w:ascii="Bell MT" w:hAnsi="Bell MT"/>
            <w:b/>
            <w:bCs/>
            <w:sz w:val="24"/>
            <w:szCs w:val="24"/>
          </w:rPr>
          <w:delText>.</w:delText>
        </w:r>
        <w:r w:rsidR="00F25DA9" w:rsidDel="000D3D37">
          <w:rPr>
            <w:rFonts w:ascii="Bell MT" w:hAnsi="Bell MT"/>
            <w:b/>
            <w:bCs/>
            <w:sz w:val="24"/>
            <w:szCs w:val="24"/>
          </w:rPr>
          <w:delText>10</w:delText>
        </w:r>
        <w:r w:rsidDel="000D3D37">
          <w:rPr>
            <w:rFonts w:ascii="Bell MT" w:hAnsi="Bell MT"/>
            <w:sz w:val="24"/>
            <w:szCs w:val="24"/>
          </w:rPr>
          <w:delText xml:space="preserve">: </w:delText>
        </w:r>
        <w:r w:rsidR="000C4403" w:rsidDel="000D3D37">
          <w:rPr>
            <w:rFonts w:ascii="Bell MT" w:hAnsi="Bell MT"/>
            <w:sz w:val="24"/>
            <w:szCs w:val="24"/>
          </w:rPr>
          <w:delText>There are only 14 unique cases, the rest are just symmetries of those.</w:delText>
        </w:r>
        <w:r w:rsidR="008654F1" w:rsidDel="000D3D37">
          <w:rPr>
            <w:rFonts w:ascii="Bell MT" w:hAnsi="Bell MT"/>
            <w:sz w:val="24"/>
            <w:szCs w:val="24"/>
          </w:rPr>
          <w:delText xml:space="preserve"> []</w:delText>
        </w:r>
      </w:del>
    </w:p>
    <w:p w14:paraId="52481FB3" w14:textId="77777777" w:rsidR="00E06C28" w:rsidRDefault="00E06C28" w:rsidP="00715749">
      <w:pPr>
        <w:rPr>
          <w:rFonts w:ascii="Bell MT" w:hAnsi="Bell MT"/>
          <w:sz w:val="24"/>
          <w:szCs w:val="24"/>
        </w:rPr>
      </w:pPr>
    </w:p>
    <w:p w14:paraId="3477D2C5" w14:textId="77777777" w:rsidR="000D3D37" w:rsidRDefault="00606185">
      <w:pPr>
        <w:keepNext/>
        <w:rPr>
          <w:ins w:id="800" w:author="Tassos Anastasiou" w:date="2020-05-01T18:40:00Z"/>
        </w:rPr>
        <w:pPrChange w:id="801" w:author="Tassos Anastasiou" w:date="2020-05-01T18:40:00Z">
          <w:pPr/>
        </w:pPrChange>
      </w:pPr>
      <w:r>
        <w:rPr>
          <w:rFonts w:ascii="Bell MT" w:hAnsi="Bell MT"/>
          <w:noProof/>
          <w:sz w:val="24"/>
          <w:szCs w:val="24"/>
        </w:rPr>
        <w:drawing>
          <wp:inline distT="0" distB="0" distL="0" distR="0" wp14:anchorId="4D5C17D2" wp14:editId="376F558C">
            <wp:extent cx="1519350" cy="10924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4506" cy="1132082"/>
                    </a:xfrm>
                    <a:prstGeom prst="rect">
                      <a:avLst/>
                    </a:prstGeom>
                    <a:noFill/>
                    <a:ln>
                      <a:noFill/>
                    </a:ln>
                  </pic:spPr>
                </pic:pic>
              </a:graphicData>
            </a:graphic>
          </wp:inline>
        </w:drawing>
      </w:r>
      <w:r>
        <w:rPr>
          <w:rFonts w:ascii="Bell MT" w:hAnsi="Bell MT"/>
          <w:noProof/>
          <w:sz w:val="24"/>
          <w:szCs w:val="24"/>
        </w:rPr>
        <w:drawing>
          <wp:inline distT="0" distB="0" distL="0" distR="0" wp14:anchorId="10E81D7C" wp14:editId="41567550">
            <wp:extent cx="1383738" cy="1116591"/>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5476" cy="1182548"/>
                    </a:xfrm>
                    <a:prstGeom prst="rect">
                      <a:avLst/>
                    </a:prstGeom>
                    <a:noFill/>
                    <a:ln>
                      <a:noFill/>
                    </a:ln>
                  </pic:spPr>
                </pic:pic>
              </a:graphicData>
            </a:graphic>
          </wp:inline>
        </w:drawing>
      </w:r>
    </w:p>
    <w:p w14:paraId="6AB59A88" w14:textId="761D6F00" w:rsidR="00606185" w:rsidDel="000D3D37" w:rsidRDefault="00606185">
      <w:pPr>
        <w:pStyle w:val="Caption"/>
        <w:rPr>
          <w:del w:id="802" w:author="Tassos Anastasiou" w:date="2020-05-01T18:40:00Z"/>
          <w:rFonts w:ascii="Bell MT" w:hAnsi="Bell MT"/>
          <w:sz w:val="24"/>
          <w:szCs w:val="24"/>
        </w:rPr>
        <w:pPrChange w:id="803" w:author="Tassos Anastasiou" w:date="2020-05-01T18:40:00Z">
          <w:pPr/>
        </w:pPrChange>
      </w:pPr>
    </w:p>
    <w:p w14:paraId="0C7A9965" w14:textId="28137D96" w:rsidR="00E06C28" w:rsidRPr="00E06C28" w:rsidRDefault="00E06C28" w:rsidP="00E06C28">
      <w:pPr>
        <w:pStyle w:val="ListParagraph"/>
        <w:numPr>
          <w:ilvl w:val="0"/>
          <w:numId w:val="4"/>
        </w:numPr>
        <w:rPr>
          <w:rFonts w:ascii="Bell MT" w:hAnsi="Bell MT"/>
          <w:sz w:val="24"/>
          <w:szCs w:val="24"/>
        </w:rPr>
      </w:pPr>
      <w:r>
        <w:rPr>
          <w:rFonts w:ascii="Bell MT" w:hAnsi="Bell MT"/>
          <w:sz w:val="24"/>
          <w:szCs w:val="24"/>
        </w:rPr>
        <w:t xml:space="preserve">                                 (b)</w:t>
      </w:r>
    </w:p>
    <w:p w14:paraId="623847F6" w14:textId="177D5ED3" w:rsidR="000D3D37" w:rsidRDefault="000D3D37">
      <w:pPr>
        <w:pStyle w:val="Caption"/>
        <w:rPr>
          <w:ins w:id="804" w:author="Tassos Anastasiou" w:date="2020-05-01T18:40:00Z"/>
          <w:rFonts w:ascii="Bell MT" w:hAnsi="Bell MT"/>
          <w:sz w:val="24"/>
          <w:szCs w:val="24"/>
        </w:rPr>
        <w:pPrChange w:id="805" w:author="Tassos Anastasiou" w:date="2020-05-01T18:41:00Z">
          <w:pPr>
            <w:pStyle w:val="Caption"/>
            <w:numPr>
              <w:numId w:val="4"/>
            </w:numPr>
            <w:ind w:left="1080" w:hanging="360"/>
          </w:pPr>
        </w:pPrChange>
      </w:pPr>
      <w:ins w:id="806" w:author="Tassos Anastasiou" w:date="2020-05-01T18:40:00Z">
        <w:r>
          <w:t xml:space="preserve">Figure </w:t>
        </w:r>
      </w:ins>
      <w:ins w:id="807" w:author="Tassos Anastasiou" w:date="2020-05-09T13:53:00Z">
        <w:r w:rsidR="001A5D4B">
          <w:fldChar w:fldCharType="begin"/>
        </w:r>
        <w:r w:rsidR="001A5D4B">
          <w:instrText xml:space="preserve"> STYLEREF 1 \s </w:instrText>
        </w:r>
      </w:ins>
      <w:r w:rsidR="001A5D4B">
        <w:fldChar w:fldCharType="separate"/>
      </w:r>
      <w:r w:rsidR="001A5D4B">
        <w:rPr>
          <w:noProof/>
        </w:rPr>
        <w:t>3</w:t>
      </w:r>
      <w:ins w:id="808"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809" w:author="Tassos Anastasiou" w:date="2020-05-09T13:53:00Z">
        <w:r w:rsidR="001A5D4B">
          <w:rPr>
            <w:noProof/>
          </w:rPr>
          <w:t>11</w:t>
        </w:r>
        <w:r w:rsidR="001A5D4B">
          <w:fldChar w:fldCharType="end"/>
        </w:r>
      </w:ins>
      <w:ins w:id="810" w:author="Tassos Anastasiou" w:date="2020-05-01T18:40:00Z">
        <w:r>
          <w:t xml:space="preserve">: </w:t>
        </w:r>
        <w:r w:rsidRPr="0043562B">
          <w:t>For example, one point that is within the shape, a single triangle gets generated as seen in (a).  If the point on its left is also inside the shape, a rectangle comprised of two triangles is also generated as seen in (b).</w:t>
        </w:r>
      </w:ins>
    </w:p>
    <w:p w14:paraId="2E1BF4D9" w14:textId="466B0981" w:rsidR="008654F1" w:rsidDel="000D3D37" w:rsidRDefault="00606185" w:rsidP="001F764F">
      <w:pPr>
        <w:rPr>
          <w:del w:id="811" w:author="Tassos Anastasiou" w:date="2020-05-01T18:41:00Z"/>
          <w:rFonts w:ascii="Bell MT" w:hAnsi="Bell MT"/>
          <w:sz w:val="24"/>
          <w:szCs w:val="24"/>
        </w:rPr>
      </w:pPr>
      <w:del w:id="812" w:author="Tassos Anastasiou" w:date="2020-05-01T18:41:00Z">
        <w:r w:rsidRPr="00F25DA9" w:rsidDel="000D3D37">
          <w:rPr>
            <w:rFonts w:ascii="Bell MT" w:hAnsi="Bell MT"/>
            <w:b/>
            <w:bCs/>
            <w:sz w:val="24"/>
            <w:szCs w:val="24"/>
          </w:rPr>
          <w:delText xml:space="preserve">Figure </w:delText>
        </w:r>
        <w:r w:rsidR="00F25DA9" w:rsidRPr="00F25DA9" w:rsidDel="000D3D37">
          <w:rPr>
            <w:rFonts w:ascii="Bell MT" w:hAnsi="Bell MT"/>
            <w:b/>
            <w:bCs/>
            <w:sz w:val="24"/>
            <w:szCs w:val="24"/>
          </w:rPr>
          <w:delText>3</w:delText>
        </w:r>
        <w:r w:rsidRPr="00F25DA9" w:rsidDel="000D3D37">
          <w:rPr>
            <w:rFonts w:ascii="Bell MT" w:hAnsi="Bell MT"/>
            <w:b/>
            <w:bCs/>
            <w:sz w:val="24"/>
            <w:szCs w:val="24"/>
          </w:rPr>
          <w:delText>.</w:delText>
        </w:r>
        <w:r w:rsidR="00F25DA9" w:rsidRPr="00F25DA9" w:rsidDel="000D3D37">
          <w:rPr>
            <w:rFonts w:ascii="Bell MT" w:hAnsi="Bell MT"/>
            <w:b/>
            <w:bCs/>
            <w:sz w:val="24"/>
            <w:szCs w:val="24"/>
          </w:rPr>
          <w:delText>11</w:delText>
        </w:r>
        <w:r w:rsidDel="000D3D37">
          <w:rPr>
            <w:rFonts w:ascii="Bell MT" w:hAnsi="Bell MT"/>
            <w:sz w:val="24"/>
            <w:szCs w:val="24"/>
          </w:rPr>
          <w:delText xml:space="preserve">: </w:delText>
        </w:r>
        <w:r w:rsidR="00E06C28" w:rsidDel="000D3D37">
          <w:rPr>
            <w:rFonts w:ascii="Bell MT" w:hAnsi="Bell MT"/>
            <w:sz w:val="24"/>
            <w:szCs w:val="24"/>
          </w:rPr>
          <w:delText xml:space="preserve">For example, one </w:delText>
        </w:r>
        <w:r w:rsidR="002034F2" w:rsidDel="000D3D37">
          <w:rPr>
            <w:rFonts w:ascii="Bell MT" w:hAnsi="Bell MT"/>
            <w:sz w:val="24"/>
            <w:szCs w:val="24"/>
          </w:rPr>
          <w:delText>point</w:delText>
        </w:r>
        <w:r w:rsidR="00E06C28" w:rsidDel="000D3D37">
          <w:rPr>
            <w:rFonts w:ascii="Bell MT" w:hAnsi="Bell MT"/>
            <w:sz w:val="24"/>
            <w:szCs w:val="24"/>
          </w:rPr>
          <w:delText xml:space="preserve"> that is within the shape</w:delText>
        </w:r>
        <w:r w:rsidR="00A22393" w:rsidDel="000D3D37">
          <w:rPr>
            <w:rFonts w:ascii="Bell MT" w:hAnsi="Bell MT"/>
            <w:sz w:val="24"/>
            <w:szCs w:val="24"/>
          </w:rPr>
          <w:delText xml:space="preserve">, a single triangle gets generated as seen in (a). </w:delText>
        </w:r>
        <w:r w:rsidR="00E06C28" w:rsidDel="000D3D37">
          <w:rPr>
            <w:rFonts w:ascii="Bell MT" w:hAnsi="Bell MT"/>
            <w:sz w:val="24"/>
            <w:szCs w:val="24"/>
          </w:rPr>
          <w:delText xml:space="preserve"> </w:delText>
        </w:r>
        <w:r w:rsidR="00A22393" w:rsidDel="000D3D37">
          <w:rPr>
            <w:rFonts w:ascii="Bell MT" w:hAnsi="Bell MT"/>
            <w:sz w:val="24"/>
            <w:szCs w:val="24"/>
          </w:rPr>
          <w:delText>If the point on its left is also inside the shape, a rectangle comprised of two triangles is also generated as seen in (b).</w:delText>
        </w:r>
      </w:del>
    </w:p>
    <w:p w14:paraId="69F5C692" w14:textId="77777777" w:rsidR="00E974A0" w:rsidRDefault="00E974A0" w:rsidP="001F764F">
      <w:pPr>
        <w:rPr>
          <w:rFonts w:ascii="Bell MT" w:hAnsi="Bell MT"/>
          <w:sz w:val="24"/>
          <w:szCs w:val="24"/>
        </w:rPr>
      </w:pPr>
    </w:p>
    <w:p w14:paraId="6ADE69D8" w14:textId="77777777" w:rsidR="00D65328" w:rsidRDefault="00D65328">
      <w:pPr>
        <w:rPr>
          <w:ins w:id="813" w:author="Tassos Anastasiou" w:date="2020-05-09T09:38:00Z"/>
          <w:rFonts w:asciiTheme="majorHAnsi" w:eastAsiaTheme="majorEastAsia" w:hAnsiTheme="majorHAnsi" w:cstheme="majorBidi"/>
          <w:b/>
          <w:bCs/>
          <w:caps/>
          <w:sz w:val="40"/>
          <w:szCs w:val="28"/>
        </w:rPr>
      </w:pPr>
      <w:ins w:id="814" w:author="Tassos Anastasiou" w:date="2020-05-09T09:38:00Z">
        <w:r>
          <w:br w:type="page"/>
        </w:r>
      </w:ins>
    </w:p>
    <w:p w14:paraId="3BB9BD9C" w14:textId="702FA451" w:rsidR="0041690C" w:rsidRDefault="000277EC">
      <w:pPr>
        <w:pStyle w:val="Heading2"/>
        <w:pPrChange w:id="815" w:author="Tassos Anastasiou" w:date="2020-05-01T18:11:00Z">
          <w:pPr>
            <w:pStyle w:val="Heading1"/>
          </w:pPr>
        </w:pPrChange>
      </w:pPr>
      <w:del w:id="816" w:author="Tassos Anastasiou" w:date="2020-05-01T18:11:00Z">
        <w:r w:rsidDel="00617CE8">
          <w:lastRenderedPageBreak/>
          <w:delText xml:space="preserve">3.2 </w:delText>
        </w:r>
      </w:del>
      <w:del w:id="817" w:author="Tassos Anastasiou" w:date="2020-05-09T09:39:00Z">
        <w:r w:rsidR="00E948DD" w:rsidDel="004D2ADD">
          <w:delText xml:space="preserve">The </w:delText>
        </w:r>
      </w:del>
      <w:del w:id="818" w:author="Tassos Anastasiou" w:date="2020-05-09T13:03:00Z">
        <w:r w:rsidR="00E948DD" w:rsidDel="00C432DA">
          <w:delText>d</w:delText>
        </w:r>
      </w:del>
      <w:bookmarkStart w:id="819" w:name="_Toc40412165"/>
      <w:ins w:id="820" w:author="Tassos Anastasiou" w:date="2020-05-09T13:03:00Z">
        <w:r w:rsidR="00C432DA">
          <w:t>D</w:t>
        </w:r>
      </w:ins>
      <w:r w:rsidR="00E948DD">
        <w:t xml:space="preserve">efinition of the </w:t>
      </w:r>
      <w:ins w:id="821" w:author="Tassos Anastasiou" w:date="2020-05-09T13:03:00Z">
        <w:r w:rsidR="00E33AB0">
          <w:t>project</w:t>
        </w:r>
      </w:ins>
      <w:ins w:id="822" w:author="Tassos Anastasiou" w:date="2020-05-09T09:39:00Z">
        <w:r w:rsidR="005226A2">
          <w:t xml:space="preserve"> </w:t>
        </w:r>
      </w:ins>
      <w:r w:rsidR="00E948DD">
        <w:t>specification</w:t>
      </w:r>
      <w:bookmarkEnd w:id="819"/>
      <w:del w:id="823" w:author="Tassos Anastasiou" w:date="2020-05-09T09:39:00Z">
        <w:r w:rsidR="00E948DD" w:rsidDel="005226A2">
          <w:delText xml:space="preserve"> of the project</w:delText>
        </w:r>
      </w:del>
    </w:p>
    <w:p w14:paraId="4E4CA682" w14:textId="77777777" w:rsidR="00360FC7" w:rsidRDefault="00360FC7" w:rsidP="00360FC7"/>
    <w:p w14:paraId="204C4262" w14:textId="37383AF3" w:rsidR="00177748" w:rsidRDefault="00107759">
      <w:pPr>
        <w:ind w:firstLine="720"/>
        <w:rPr>
          <w:rFonts w:ascii="Bell MT" w:hAnsi="Bell MT"/>
          <w:sz w:val="24"/>
          <w:szCs w:val="24"/>
        </w:rPr>
        <w:pPrChange w:id="824" w:author="Tassos Anastasiou" w:date="2020-05-09T09:38:00Z">
          <w:pPr/>
        </w:pPrChange>
      </w:pPr>
      <w:r w:rsidRPr="00502439">
        <w:rPr>
          <w:rFonts w:ascii="Bell MT" w:hAnsi="Bell MT"/>
          <w:sz w:val="24"/>
          <w:szCs w:val="24"/>
        </w:rPr>
        <w:t>This chapter introduced several</w:t>
      </w:r>
      <w:r w:rsidR="00502439" w:rsidRPr="00502439">
        <w:rPr>
          <w:rFonts w:ascii="Bell MT" w:hAnsi="Bell MT"/>
          <w:sz w:val="24"/>
          <w:szCs w:val="24"/>
        </w:rPr>
        <w:t xml:space="preserve"> existing</w:t>
      </w:r>
      <w:r w:rsidRPr="00502439">
        <w:rPr>
          <w:rFonts w:ascii="Bell MT" w:hAnsi="Bell MT"/>
          <w:sz w:val="24"/>
          <w:szCs w:val="24"/>
        </w:rPr>
        <w:t xml:space="preserve"> techniques found </w:t>
      </w:r>
      <w:del w:id="825" w:author="Tassos Anastasiou" w:date="2020-05-09T09:45:00Z">
        <w:r w:rsidRPr="00502439" w:rsidDel="007E1046">
          <w:rPr>
            <w:rFonts w:ascii="Bell MT" w:hAnsi="Bell MT"/>
            <w:sz w:val="24"/>
            <w:szCs w:val="24"/>
          </w:rPr>
          <w:delText xml:space="preserve">from </w:delText>
        </w:r>
      </w:del>
      <w:ins w:id="826" w:author="Tassos Anastasiou" w:date="2020-05-09T09:45:00Z">
        <w:r w:rsidR="007E1046">
          <w:rPr>
            <w:rFonts w:ascii="Bell MT" w:hAnsi="Bell MT"/>
            <w:sz w:val="24"/>
            <w:szCs w:val="24"/>
          </w:rPr>
          <w:t>during</w:t>
        </w:r>
        <w:r w:rsidR="007E1046" w:rsidRPr="00502439">
          <w:rPr>
            <w:rFonts w:ascii="Bell MT" w:hAnsi="Bell MT"/>
            <w:sz w:val="24"/>
            <w:szCs w:val="24"/>
          </w:rPr>
          <w:t xml:space="preserve"> </w:t>
        </w:r>
      </w:ins>
      <w:r w:rsidRPr="00502439">
        <w:rPr>
          <w:rFonts w:ascii="Bell MT" w:hAnsi="Bell MT"/>
          <w:sz w:val="24"/>
          <w:szCs w:val="24"/>
        </w:rPr>
        <w:t>research that are used for producing destructible environments</w:t>
      </w:r>
      <w:r w:rsidR="00502439" w:rsidRPr="00502439">
        <w:rPr>
          <w:rFonts w:ascii="Bell MT" w:hAnsi="Bell MT"/>
          <w:sz w:val="24"/>
          <w:szCs w:val="24"/>
        </w:rPr>
        <w:t xml:space="preserve">. </w:t>
      </w:r>
      <w:del w:id="827" w:author="Tassos Anastasiou" w:date="2020-05-09T09:45:00Z">
        <w:r w:rsidR="00502439" w:rsidRPr="00502439" w:rsidDel="00D350DA">
          <w:rPr>
            <w:rFonts w:ascii="Bell MT" w:hAnsi="Bell MT"/>
            <w:sz w:val="24"/>
            <w:szCs w:val="24"/>
          </w:rPr>
          <w:delText xml:space="preserve">It </w:delText>
        </w:r>
      </w:del>
      <w:ins w:id="828" w:author="Tassos Anastasiou" w:date="2020-05-09T09:45:00Z">
        <w:r w:rsidR="00D350DA">
          <w:rPr>
            <w:rFonts w:ascii="Bell MT" w:hAnsi="Bell MT"/>
            <w:sz w:val="24"/>
            <w:szCs w:val="24"/>
          </w:rPr>
          <w:t>They</w:t>
        </w:r>
        <w:r w:rsidR="00D350DA" w:rsidRPr="00502439">
          <w:rPr>
            <w:rFonts w:ascii="Bell MT" w:hAnsi="Bell MT"/>
            <w:sz w:val="24"/>
            <w:szCs w:val="24"/>
          </w:rPr>
          <w:t xml:space="preserve"> </w:t>
        </w:r>
      </w:ins>
      <w:del w:id="829" w:author="Tassos Anastasiou" w:date="2020-05-09T09:45:00Z">
        <w:r w:rsidR="00502439" w:rsidRPr="00502439" w:rsidDel="00D350DA">
          <w:rPr>
            <w:rFonts w:ascii="Bell MT" w:hAnsi="Bell MT"/>
            <w:sz w:val="24"/>
            <w:szCs w:val="24"/>
          </w:rPr>
          <w:delText>was</w:delText>
        </w:r>
        <w:r w:rsidR="00502439" w:rsidDel="00D350DA">
          <w:rPr>
            <w:rFonts w:ascii="Bell MT" w:hAnsi="Bell MT"/>
            <w:sz w:val="24"/>
            <w:szCs w:val="24"/>
          </w:rPr>
          <w:delText xml:space="preserve"> </w:delText>
        </w:r>
      </w:del>
      <w:ins w:id="830" w:author="Tassos Anastasiou" w:date="2020-05-09T09:45:00Z">
        <w:r w:rsidR="00D350DA">
          <w:rPr>
            <w:rFonts w:ascii="Bell MT" w:hAnsi="Bell MT"/>
            <w:sz w:val="24"/>
            <w:szCs w:val="24"/>
          </w:rPr>
          <w:t xml:space="preserve">were </w:t>
        </w:r>
      </w:ins>
      <w:r w:rsidR="00502439">
        <w:rPr>
          <w:rFonts w:ascii="Bell MT" w:hAnsi="Bell MT"/>
          <w:sz w:val="24"/>
          <w:szCs w:val="24"/>
        </w:rPr>
        <w:t>then</w:t>
      </w:r>
      <w:r w:rsidR="00502439" w:rsidRPr="00502439">
        <w:rPr>
          <w:rFonts w:ascii="Bell MT" w:hAnsi="Bell MT"/>
          <w:sz w:val="24"/>
          <w:szCs w:val="24"/>
        </w:rPr>
        <w:t xml:space="preserve"> categorised </w:t>
      </w:r>
      <w:del w:id="831" w:author="Tassos Anastasiou" w:date="2020-05-09T09:49:00Z">
        <w:r w:rsidR="00502439" w:rsidRPr="00502439" w:rsidDel="00371F67">
          <w:rPr>
            <w:rFonts w:ascii="Bell MT" w:hAnsi="Bell MT"/>
            <w:sz w:val="24"/>
            <w:szCs w:val="24"/>
          </w:rPr>
          <w:delText xml:space="preserve">in </w:delText>
        </w:r>
      </w:del>
      <w:ins w:id="832" w:author="Tassos Anastasiou" w:date="2020-05-09T09:49:00Z">
        <w:r w:rsidR="00371F67">
          <w:rPr>
            <w:rFonts w:ascii="Bell MT" w:hAnsi="Bell MT"/>
            <w:sz w:val="24"/>
            <w:szCs w:val="24"/>
          </w:rPr>
          <w:t>into</w:t>
        </w:r>
        <w:r w:rsidR="00371F67" w:rsidRPr="00502439">
          <w:rPr>
            <w:rFonts w:ascii="Bell MT" w:hAnsi="Bell MT"/>
            <w:sz w:val="24"/>
            <w:szCs w:val="24"/>
          </w:rPr>
          <w:t xml:space="preserve"> </w:t>
        </w:r>
      </w:ins>
      <w:r w:rsidR="00502439" w:rsidRPr="00502439">
        <w:rPr>
          <w:rFonts w:ascii="Bell MT" w:hAnsi="Bell MT"/>
          <w:sz w:val="24"/>
          <w:szCs w:val="24"/>
        </w:rPr>
        <w:t>breakable objects and deformable terrain</w:t>
      </w:r>
      <w:r w:rsidR="000253E9">
        <w:rPr>
          <w:rFonts w:ascii="Bell MT" w:hAnsi="Bell MT"/>
          <w:sz w:val="24"/>
          <w:szCs w:val="24"/>
        </w:rPr>
        <w:t>s</w:t>
      </w:r>
      <w:r w:rsidR="00502439" w:rsidRPr="00502439">
        <w:rPr>
          <w:rFonts w:ascii="Bell MT" w:hAnsi="Bell MT"/>
          <w:sz w:val="24"/>
          <w:szCs w:val="24"/>
        </w:rPr>
        <w:t>.</w:t>
      </w:r>
      <w:r w:rsidR="00502439">
        <w:t xml:space="preserve"> </w:t>
      </w:r>
      <w:r w:rsidR="00502439" w:rsidRPr="005D2D61">
        <w:rPr>
          <w:rFonts w:ascii="Bell MT" w:hAnsi="Bell MT"/>
          <w:sz w:val="24"/>
          <w:szCs w:val="24"/>
        </w:rPr>
        <w:t xml:space="preserve">Taking into consideration the investigation conducted on destructible environments and the available time allocated for implementing a student project, one approach </w:t>
      </w:r>
      <w:del w:id="833" w:author="Tassos Anastasiou" w:date="2020-05-09T09:49:00Z">
        <w:r w:rsidR="00502439" w:rsidRPr="005D2D61" w:rsidDel="003F14B2">
          <w:rPr>
            <w:rFonts w:ascii="Bell MT" w:hAnsi="Bell MT"/>
            <w:sz w:val="24"/>
            <w:szCs w:val="24"/>
          </w:rPr>
          <w:delText>has been</w:delText>
        </w:r>
      </w:del>
      <w:ins w:id="834" w:author="Tassos Anastasiou" w:date="2020-05-09T09:49:00Z">
        <w:r w:rsidR="003F14B2">
          <w:rPr>
            <w:rFonts w:ascii="Bell MT" w:hAnsi="Bell MT"/>
            <w:sz w:val="24"/>
            <w:szCs w:val="24"/>
          </w:rPr>
          <w:t>was</w:t>
        </w:r>
      </w:ins>
      <w:r w:rsidR="00502439" w:rsidRPr="005D2D61">
        <w:rPr>
          <w:rFonts w:ascii="Bell MT" w:hAnsi="Bell MT"/>
          <w:sz w:val="24"/>
          <w:szCs w:val="24"/>
        </w:rPr>
        <w:t xml:space="preserve"> selected to be employed and tested in a game environment.</w:t>
      </w:r>
      <w:r w:rsidR="002F07E2">
        <w:rPr>
          <w:rFonts w:ascii="Bell MT" w:hAnsi="Bell MT"/>
          <w:sz w:val="24"/>
          <w:szCs w:val="24"/>
        </w:rPr>
        <w:t xml:space="preserve"> </w:t>
      </w:r>
      <w:r w:rsidR="0084302E">
        <w:rPr>
          <w:rFonts w:ascii="Bell MT" w:hAnsi="Bell MT"/>
          <w:sz w:val="24"/>
          <w:szCs w:val="24"/>
        </w:rPr>
        <w:t>Being intrigued by the world of Minecraft</w:t>
      </w:r>
      <w:r w:rsidR="00104B7B">
        <w:rPr>
          <w:rFonts w:ascii="Bell MT" w:hAnsi="Bell MT"/>
          <w:sz w:val="24"/>
          <w:szCs w:val="24"/>
        </w:rPr>
        <w:t xml:space="preserve"> </w:t>
      </w:r>
      <w:r w:rsidR="00104B7B" w:rsidRPr="00740DBC">
        <w:rPr>
          <w:rFonts w:ascii="Bell MT" w:hAnsi="Bell MT"/>
          <w:color w:val="FF0000"/>
          <w:sz w:val="24"/>
          <w:szCs w:val="24"/>
          <w:rPrChange w:id="835" w:author="Tassos Anastasiou" w:date="2020-05-09T11:39:00Z">
            <w:rPr>
              <w:rFonts w:ascii="Bell MT" w:hAnsi="Bell MT"/>
              <w:sz w:val="24"/>
              <w:szCs w:val="24"/>
            </w:rPr>
          </w:rPrChange>
        </w:rPr>
        <w:t>[</w:t>
      </w:r>
      <w:r w:rsidR="00D15515" w:rsidRPr="00740DBC">
        <w:rPr>
          <w:rFonts w:ascii="Bell MT" w:hAnsi="Bell MT"/>
          <w:color w:val="FF0000"/>
          <w:sz w:val="24"/>
          <w:szCs w:val="24"/>
          <w:rPrChange w:id="836" w:author="Tassos Anastasiou" w:date="2020-05-09T11:39:00Z">
            <w:rPr>
              <w:rFonts w:ascii="Bell MT" w:hAnsi="Bell MT"/>
              <w:sz w:val="24"/>
              <w:szCs w:val="24"/>
            </w:rPr>
          </w:rPrChange>
        </w:rPr>
        <w:t>47</w:t>
      </w:r>
      <w:r w:rsidR="00104B7B" w:rsidRPr="00740DBC">
        <w:rPr>
          <w:rFonts w:ascii="Bell MT" w:hAnsi="Bell MT"/>
          <w:color w:val="FF0000"/>
          <w:sz w:val="24"/>
          <w:szCs w:val="24"/>
          <w:rPrChange w:id="837" w:author="Tassos Anastasiou" w:date="2020-05-09T11:39:00Z">
            <w:rPr>
              <w:rFonts w:ascii="Bell MT" w:hAnsi="Bell MT"/>
              <w:sz w:val="24"/>
              <w:szCs w:val="24"/>
            </w:rPr>
          </w:rPrChange>
        </w:rPr>
        <w:t>]</w:t>
      </w:r>
      <w:r w:rsidR="0084302E" w:rsidRPr="00740DBC">
        <w:rPr>
          <w:rFonts w:ascii="Bell MT" w:hAnsi="Bell MT"/>
          <w:color w:val="FF0000"/>
          <w:sz w:val="24"/>
          <w:szCs w:val="24"/>
          <w:rPrChange w:id="838" w:author="Tassos Anastasiou" w:date="2020-05-09T11:39:00Z">
            <w:rPr>
              <w:rFonts w:ascii="Bell MT" w:hAnsi="Bell MT"/>
              <w:sz w:val="24"/>
              <w:szCs w:val="24"/>
            </w:rPr>
          </w:rPrChange>
        </w:rPr>
        <w:t xml:space="preserve"> </w:t>
      </w:r>
      <w:r w:rsidR="00104B7B">
        <w:rPr>
          <w:rFonts w:ascii="Bell MT" w:hAnsi="Bell MT"/>
          <w:sz w:val="24"/>
          <w:szCs w:val="24"/>
        </w:rPr>
        <w:t>–</w:t>
      </w:r>
      <w:r w:rsidR="0084302E">
        <w:rPr>
          <w:rFonts w:ascii="Bell MT" w:hAnsi="Bell MT"/>
          <w:sz w:val="24"/>
          <w:szCs w:val="24"/>
        </w:rPr>
        <w:t xml:space="preserve"> </w:t>
      </w:r>
      <w:r w:rsidR="00104B7B">
        <w:rPr>
          <w:rFonts w:ascii="Bell MT" w:hAnsi="Bell MT"/>
          <w:sz w:val="24"/>
          <w:szCs w:val="24"/>
        </w:rPr>
        <w:t xml:space="preserve">its terrain in particular – and by comparing it with games such as Ever Quest Landmark </w:t>
      </w:r>
      <w:r w:rsidR="00104B7B" w:rsidRPr="00740DBC">
        <w:rPr>
          <w:rFonts w:ascii="Bell MT" w:hAnsi="Bell MT"/>
          <w:color w:val="FF0000"/>
          <w:sz w:val="24"/>
          <w:szCs w:val="24"/>
          <w:rPrChange w:id="839" w:author="Tassos Anastasiou" w:date="2020-05-09T11:39:00Z">
            <w:rPr>
              <w:rFonts w:ascii="Bell MT" w:hAnsi="Bell MT"/>
              <w:sz w:val="24"/>
              <w:szCs w:val="24"/>
            </w:rPr>
          </w:rPrChange>
        </w:rPr>
        <w:t>[</w:t>
      </w:r>
      <w:r w:rsidR="00831419" w:rsidRPr="00740DBC">
        <w:rPr>
          <w:rFonts w:ascii="Bell MT" w:hAnsi="Bell MT"/>
          <w:color w:val="FF0000"/>
          <w:sz w:val="24"/>
          <w:szCs w:val="24"/>
          <w:rPrChange w:id="840" w:author="Tassos Anastasiou" w:date="2020-05-09T11:39:00Z">
            <w:rPr>
              <w:rFonts w:ascii="Bell MT" w:hAnsi="Bell MT"/>
              <w:sz w:val="24"/>
              <w:szCs w:val="24"/>
            </w:rPr>
          </w:rPrChange>
        </w:rPr>
        <w:t>46</w:t>
      </w:r>
      <w:r w:rsidR="00104B7B" w:rsidRPr="00740DBC">
        <w:rPr>
          <w:rFonts w:ascii="Bell MT" w:hAnsi="Bell MT"/>
          <w:color w:val="FF0000"/>
          <w:sz w:val="24"/>
          <w:szCs w:val="24"/>
          <w:rPrChange w:id="841" w:author="Tassos Anastasiou" w:date="2020-05-09T11:39:00Z">
            <w:rPr>
              <w:rFonts w:ascii="Bell MT" w:hAnsi="Bell MT"/>
              <w:sz w:val="24"/>
              <w:szCs w:val="24"/>
            </w:rPr>
          </w:rPrChange>
        </w:rPr>
        <w:t>]</w:t>
      </w:r>
      <w:r w:rsidR="00854DC1" w:rsidRPr="00740DBC">
        <w:rPr>
          <w:rFonts w:ascii="Bell MT" w:hAnsi="Bell MT"/>
          <w:color w:val="FF0000"/>
          <w:sz w:val="24"/>
          <w:szCs w:val="24"/>
          <w:rPrChange w:id="842" w:author="Tassos Anastasiou" w:date="2020-05-09T11:39:00Z">
            <w:rPr>
              <w:rFonts w:ascii="Bell MT" w:hAnsi="Bell MT"/>
              <w:sz w:val="24"/>
              <w:szCs w:val="24"/>
            </w:rPr>
          </w:rPrChange>
        </w:rPr>
        <w:t xml:space="preserve"> </w:t>
      </w:r>
      <w:r w:rsidR="00854DC1">
        <w:rPr>
          <w:rFonts w:ascii="Bell MT" w:hAnsi="Bell MT"/>
          <w:sz w:val="24"/>
          <w:szCs w:val="24"/>
        </w:rPr>
        <w:t>and Crysis 2</w:t>
      </w:r>
      <w:r w:rsidR="00104B7B">
        <w:rPr>
          <w:rFonts w:ascii="Bell MT" w:hAnsi="Bell MT"/>
          <w:sz w:val="24"/>
          <w:szCs w:val="24"/>
        </w:rPr>
        <w:t xml:space="preserve"> that used the marching cubes algorithm to “smooth out” the jagged edges of a</w:t>
      </w:r>
      <w:r w:rsidR="00172363">
        <w:rPr>
          <w:rFonts w:ascii="Bell MT" w:hAnsi="Bell MT"/>
          <w:sz w:val="24"/>
          <w:szCs w:val="24"/>
        </w:rPr>
        <w:t xml:space="preserve"> terrain </w:t>
      </w:r>
      <w:r w:rsidR="0007391E">
        <w:rPr>
          <w:rFonts w:ascii="Bell MT" w:hAnsi="Bell MT"/>
          <w:sz w:val="24"/>
          <w:szCs w:val="24"/>
        </w:rPr>
        <w:t>constructed</w:t>
      </w:r>
      <w:r w:rsidR="00172363">
        <w:rPr>
          <w:rFonts w:ascii="Bell MT" w:hAnsi="Bell MT"/>
          <w:sz w:val="24"/>
          <w:szCs w:val="24"/>
        </w:rPr>
        <w:t xml:space="preserve"> </w:t>
      </w:r>
      <w:r w:rsidR="0007391E">
        <w:rPr>
          <w:rFonts w:ascii="Bell MT" w:hAnsi="Bell MT"/>
          <w:sz w:val="24"/>
          <w:szCs w:val="24"/>
        </w:rPr>
        <w:t>from</w:t>
      </w:r>
      <w:r w:rsidR="00172363">
        <w:rPr>
          <w:rFonts w:ascii="Bell MT" w:hAnsi="Bell MT"/>
          <w:sz w:val="24"/>
          <w:szCs w:val="24"/>
        </w:rPr>
        <w:t xml:space="preserve"> voxel</w:t>
      </w:r>
      <w:r w:rsidR="0007391E">
        <w:rPr>
          <w:rFonts w:ascii="Bell MT" w:hAnsi="Bell MT"/>
          <w:sz w:val="24"/>
          <w:szCs w:val="24"/>
        </w:rPr>
        <w:t>s</w:t>
      </w:r>
      <w:r w:rsidR="00104B7B">
        <w:rPr>
          <w:rFonts w:ascii="Bell MT" w:hAnsi="Bell MT"/>
          <w:sz w:val="24"/>
          <w:szCs w:val="24"/>
        </w:rPr>
        <w:t>,</w:t>
      </w:r>
      <w:r w:rsidR="00172363">
        <w:rPr>
          <w:rFonts w:ascii="Bell MT" w:hAnsi="Bell MT"/>
          <w:sz w:val="24"/>
          <w:szCs w:val="24"/>
        </w:rPr>
        <w:t xml:space="preserve"> I</w:t>
      </w:r>
      <w:r w:rsidR="00104B7B">
        <w:rPr>
          <w:rFonts w:ascii="Bell MT" w:hAnsi="Bell MT"/>
          <w:sz w:val="24"/>
          <w:szCs w:val="24"/>
        </w:rPr>
        <w:t xml:space="preserve"> saw the potential of having</w:t>
      </w:r>
      <w:r w:rsidR="004F5D0D">
        <w:rPr>
          <w:rFonts w:ascii="Bell MT" w:hAnsi="Bell MT"/>
          <w:sz w:val="24"/>
          <w:szCs w:val="24"/>
        </w:rPr>
        <w:t xml:space="preserve"> a</w:t>
      </w:r>
      <w:r w:rsidR="00104B7B">
        <w:rPr>
          <w:rFonts w:ascii="Bell MT" w:hAnsi="Bell MT"/>
          <w:sz w:val="24"/>
          <w:szCs w:val="24"/>
        </w:rPr>
        <w:t xml:space="preserve"> fully or controlled destructible environment </w:t>
      </w:r>
      <w:r w:rsidR="00721834">
        <w:rPr>
          <w:rFonts w:ascii="Bell MT" w:hAnsi="Bell MT"/>
          <w:sz w:val="24"/>
          <w:szCs w:val="24"/>
        </w:rPr>
        <w:t>while</w:t>
      </w:r>
      <w:r w:rsidR="00104B7B">
        <w:rPr>
          <w:rFonts w:ascii="Bell MT" w:hAnsi="Bell MT"/>
          <w:sz w:val="24"/>
          <w:szCs w:val="24"/>
        </w:rPr>
        <w:t xml:space="preserve"> also </w:t>
      </w:r>
      <w:r w:rsidR="00172363">
        <w:rPr>
          <w:rFonts w:ascii="Bell MT" w:hAnsi="Bell MT"/>
          <w:sz w:val="24"/>
          <w:szCs w:val="24"/>
        </w:rPr>
        <w:t>remaining</w:t>
      </w:r>
      <w:r w:rsidR="00104B7B">
        <w:rPr>
          <w:rFonts w:ascii="Bell MT" w:hAnsi="Bell MT"/>
          <w:sz w:val="24"/>
          <w:szCs w:val="24"/>
        </w:rPr>
        <w:t xml:space="preserve"> visually appealing</w:t>
      </w:r>
      <w:r w:rsidR="00721834">
        <w:rPr>
          <w:rFonts w:ascii="Bell MT" w:hAnsi="Bell MT"/>
          <w:sz w:val="24"/>
          <w:szCs w:val="24"/>
        </w:rPr>
        <w:t xml:space="preserve"> and keeping that desirable artistic control</w:t>
      </w:r>
      <w:r w:rsidR="00104B7B">
        <w:rPr>
          <w:rFonts w:ascii="Bell MT" w:hAnsi="Bell MT"/>
          <w:sz w:val="24"/>
          <w:szCs w:val="24"/>
        </w:rPr>
        <w:t xml:space="preserve">. </w:t>
      </w:r>
      <w:r w:rsidR="00D772FD" w:rsidRPr="005D2D61">
        <w:rPr>
          <w:rFonts w:ascii="Bell MT" w:hAnsi="Bell MT"/>
          <w:sz w:val="24"/>
          <w:szCs w:val="24"/>
        </w:rPr>
        <w:t>The desirable objective is to generate a destructible terrain by producing a simple C++ game engine built upon a voxel-based design.</w:t>
      </w:r>
      <w:r w:rsidR="0050420C">
        <w:rPr>
          <w:rFonts w:ascii="Bell MT" w:hAnsi="Bell MT"/>
          <w:sz w:val="24"/>
          <w:szCs w:val="24"/>
        </w:rPr>
        <w:t xml:space="preserve"> </w:t>
      </w:r>
    </w:p>
    <w:p w14:paraId="48864C3E" w14:textId="7A9B0573" w:rsidR="00107759" w:rsidRDefault="0050420C" w:rsidP="00177748">
      <w:pPr>
        <w:ind w:firstLine="720"/>
        <w:rPr>
          <w:rFonts w:ascii="Bell MT" w:hAnsi="Bell MT"/>
          <w:sz w:val="24"/>
          <w:szCs w:val="24"/>
        </w:rPr>
      </w:pPr>
      <w:r>
        <w:rPr>
          <w:rFonts w:ascii="Bell MT" w:hAnsi="Bell MT"/>
          <w:sz w:val="24"/>
          <w:szCs w:val="24"/>
        </w:rPr>
        <w:t xml:space="preserve">The generated </w:t>
      </w:r>
      <w:commentRangeStart w:id="843"/>
      <w:r>
        <w:rPr>
          <w:rFonts w:ascii="Bell MT" w:hAnsi="Bell MT"/>
          <w:sz w:val="24"/>
          <w:szCs w:val="24"/>
        </w:rPr>
        <w:t xml:space="preserve">terrain is going to </w:t>
      </w:r>
      <w:commentRangeEnd w:id="843"/>
      <w:r w:rsidR="00E82C48">
        <w:rPr>
          <w:rStyle w:val="CommentReference"/>
        </w:rPr>
        <w:commentReference w:id="843"/>
      </w:r>
      <w:r>
        <w:rPr>
          <w:rFonts w:ascii="Bell MT" w:hAnsi="Bell MT"/>
          <w:sz w:val="24"/>
          <w:szCs w:val="24"/>
        </w:rPr>
        <w:t xml:space="preserve">be comprised of </w:t>
      </w:r>
      <w:r w:rsidRPr="00BC7BD1">
        <w:rPr>
          <w:rFonts w:ascii="Bell MT" w:hAnsi="Bell MT"/>
          <w:b/>
          <w:bCs/>
          <w:sz w:val="24"/>
          <w:szCs w:val="24"/>
          <w:rPrChange w:id="844" w:author="Tassos Anastasiou" w:date="2020-05-09T12:08:00Z">
            <w:rPr>
              <w:rFonts w:ascii="Bell MT" w:hAnsi="Bell MT"/>
              <w:sz w:val="24"/>
              <w:szCs w:val="24"/>
            </w:rPr>
          </w:rPrChange>
        </w:rPr>
        <w:t>voxels</w:t>
      </w:r>
      <w:ins w:id="845" w:author="Tassos Anastasiou" w:date="2020-05-09T12:08:00Z">
        <w:r w:rsidR="00BC7BD1" w:rsidRPr="00BC7BD1">
          <w:rPr>
            <w:rFonts w:ascii="Bell MT" w:hAnsi="Bell MT"/>
            <w:sz w:val="24"/>
            <w:szCs w:val="24"/>
            <w:rPrChange w:id="846" w:author="Tassos Anastasiou" w:date="2020-05-09T12:08:00Z">
              <w:rPr>
                <w:rFonts w:ascii="Bell MT" w:hAnsi="Bell MT"/>
                <w:b/>
                <w:bCs/>
                <w:sz w:val="24"/>
                <w:szCs w:val="24"/>
              </w:rPr>
            </w:rPrChange>
          </w:rPr>
          <w:t>,</w:t>
        </w:r>
      </w:ins>
      <w:r w:rsidRPr="00BC7BD1">
        <w:rPr>
          <w:rFonts w:ascii="Bell MT" w:hAnsi="Bell MT"/>
          <w:b/>
          <w:bCs/>
          <w:sz w:val="24"/>
          <w:szCs w:val="24"/>
          <w:rPrChange w:id="847" w:author="Tassos Anastasiou" w:date="2020-05-09T12:08:00Z">
            <w:rPr>
              <w:rFonts w:ascii="Bell MT" w:hAnsi="Bell MT"/>
              <w:sz w:val="24"/>
              <w:szCs w:val="24"/>
            </w:rPr>
          </w:rPrChange>
        </w:rPr>
        <w:t xml:space="preserve"> </w:t>
      </w:r>
      <w:r w:rsidRPr="00BC7BD1">
        <w:rPr>
          <w:rFonts w:ascii="Bell MT" w:hAnsi="Bell MT"/>
          <w:sz w:val="24"/>
          <w:szCs w:val="24"/>
        </w:rPr>
        <w:t>and</w:t>
      </w:r>
      <w:r w:rsidR="005E0DB2" w:rsidRPr="00BC7BD1">
        <w:rPr>
          <w:rFonts w:ascii="Bell MT" w:hAnsi="Bell MT"/>
          <w:b/>
          <w:bCs/>
          <w:sz w:val="24"/>
          <w:szCs w:val="24"/>
          <w:rPrChange w:id="848" w:author="Tassos Anastasiou" w:date="2020-05-09T12:08:00Z">
            <w:rPr>
              <w:rFonts w:ascii="Bell MT" w:hAnsi="Bell MT"/>
              <w:sz w:val="24"/>
              <w:szCs w:val="24"/>
            </w:rPr>
          </w:rPrChange>
        </w:rPr>
        <w:t xml:space="preserve"> runtime</w:t>
      </w:r>
      <w:r w:rsidRPr="00BC7BD1">
        <w:rPr>
          <w:rFonts w:ascii="Bell MT" w:hAnsi="Bell MT"/>
          <w:b/>
          <w:bCs/>
          <w:sz w:val="24"/>
          <w:szCs w:val="24"/>
          <w:rPrChange w:id="849" w:author="Tassos Anastasiou" w:date="2020-05-09T12:08:00Z">
            <w:rPr>
              <w:rFonts w:ascii="Bell MT" w:hAnsi="Bell MT"/>
              <w:sz w:val="24"/>
              <w:szCs w:val="24"/>
            </w:rPr>
          </w:rPrChange>
        </w:rPr>
        <w:t xml:space="preserve"> </w:t>
      </w:r>
      <w:r w:rsidR="005E0DB2" w:rsidRPr="00BC7BD1">
        <w:rPr>
          <w:rFonts w:ascii="Bell MT" w:hAnsi="Bell MT"/>
          <w:b/>
          <w:bCs/>
          <w:sz w:val="24"/>
          <w:szCs w:val="24"/>
          <w:rPrChange w:id="850" w:author="Tassos Anastasiou" w:date="2020-05-09T12:08:00Z">
            <w:rPr>
              <w:rFonts w:ascii="Bell MT" w:hAnsi="Bell MT"/>
              <w:sz w:val="24"/>
              <w:szCs w:val="24"/>
            </w:rPr>
          </w:rPrChange>
        </w:rPr>
        <w:t>Boolean operations</w:t>
      </w:r>
      <w:r w:rsidR="005E0DB2">
        <w:rPr>
          <w:rFonts w:ascii="Bell MT" w:hAnsi="Bell MT"/>
          <w:sz w:val="24"/>
          <w:szCs w:val="24"/>
        </w:rPr>
        <w:t xml:space="preserve"> is the selected approach for deforming that terrain</w:t>
      </w:r>
      <w:r>
        <w:rPr>
          <w:rFonts w:ascii="Bell MT" w:hAnsi="Bell MT"/>
          <w:sz w:val="24"/>
          <w:szCs w:val="24"/>
        </w:rPr>
        <w:t>.</w:t>
      </w:r>
      <w:r w:rsidR="005E0DB2">
        <w:rPr>
          <w:rFonts w:ascii="Bell MT" w:hAnsi="Bell MT"/>
          <w:sz w:val="24"/>
          <w:szCs w:val="24"/>
        </w:rPr>
        <w:t xml:space="preserve"> Boolean operations need swift computational operations and the power of a graphics processing unit </w:t>
      </w:r>
      <w:r w:rsidR="000253E9">
        <w:rPr>
          <w:rFonts w:ascii="Bell MT" w:hAnsi="Bell MT"/>
          <w:sz w:val="24"/>
          <w:szCs w:val="24"/>
        </w:rPr>
        <w:t>is enabled to be doing just that 60 times a second.</w:t>
      </w:r>
    </w:p>
    <w:p w14:paraId="5483D2DA" w14:textId="282D0830" w:rsidR="005D1074" w:rsidRDefault="00BF5A96" w:rsidP="00316999">
      <w:pPr>
        <w:ind w:firstLine="720"/>
        <w:rPr>
          <w:rFonts w:ascii="Bell MT" w:hAnsi="Bell MT"/>
          <w:sz w:val="24"/>
          <w:szCs w:val="24"/>
        </w:rPr>
      </w:pPr>
      <w:r>
        <w:rPr>
          <w:rFonts w:ascii="Bell MT" w:hAnsi="Bell MT"/>
          <w:sz w:val="24"/>
          <w:szCs w:val="24"/>
        </w:rPr>
        <w:t>Similar</w:t>
      </w:r>
      <w:r w:rsidR="00B851C3">
        <w:rPr>
          <w:rFonts w:ascii="Bell MT" w:hAnsi="Bell MT"/>
          <w:sz w:val="24"/>
          <w:szCs w:val="24"/>
        </w:rPr>
        <w:t xml:space="preserve"> to</w:t>
      </w:r>
      <w:r w:rsidR="005D1074">
        <w:rPr>
          <w:rFonts w:ascii="Bell MT" w:hAnsi="Bell MT"/>
          <w:sz w:val="24"/>
          <w:szCs w:val="24"/>
        </w:rPr>
        <w:t xml:space="preserve"> Minecraft,</w:t>
      </w:r>
      <w:r w:rsidR="00C304E2">
        <w:rPr>
          <w:rFonts w:ascii="Bell MT" w:hAnsi="Bell MT"/>
          <w:sz w:val="24"/>
          <w:szCs w:val="24"/>
        </w:rPr>
        <w:t xml:space="preserve"> a</w:t>
      </w:r>
      <w:r w:rsidR="005D1074">
        <w:rPr>
          <w:rFonts w:ascii="Bell MT" w:hAnsi="Bell MT"/>
          <w:sz w:val="24"/>
          <w:szCs w:val="24"/>
        </w:rPr>
        <w:t xml:space="preserve"> photorealistic environment is not the aim of this project. However, s</w:t>
      </w:r>
      <w:r w:rsidR="005D1074" w:rsidRPr="005D2D61">
        <w:rPr>
          <w:rFonts w:ascii="Bell MT" w:hAnsi="Bell MT"/>
          <w:sz w:val="24"/>
          <w:szCs w:val="24"/>
        </w:rPr>
        <w:t xml:space="preserve">everal challenges arise with this </w:t>
      </w:r>
      <w:r w:rsidR="005D1074">
        <w:rPr>
          <w:rFonts w:ascii="Bell MT" w:hAnsi="Bell MT"/>
          <w:sz w:val="24"/>
          <w:szCs w:val="24"/>
        </w:rPr>
        <w:t>approach</w:t>
      </w:r>
      <w:ins w:id="851" w:author="Tassos Anastasiou" w:date="2020-05-09T12:09:00Z">
        <w:r w:rsidR="00BC7BD1">
          <w:rPr>
            <w:rFonts w:ascii="Bell MT" w:hAnsi="Bell MT"/>
            <w:sz w:val="24"/>
            <w:szCs w:val="24"/>
          </w:rPr>
          <w:t>,</w:t>
        </w:r>
      </w:ins>
      <w:r w:rsidR="005D1074" w:rsidRPr="005D2D61">
        <w:rPr>
          <w:rFonts w:ascii="Bell MT" w:hAnsi="Bell MT"/>
          <w:sz w:val="24"/>
          <w:szCs w:val="24"/>
        </w:rPr>
        <w:t xml:space="preserve"> as voxel objects take O(n</w:t>
      </w:r>
      <w:r w:rsidR="005D1074">
        <w:rPr>
          <w:rFonts w:ascii="Bell MT" w:hAnsi="Bell MT"/>
          <w:sz w:val="24"/>
          <w:szCs w:val="24"/>
          <w:vertAlign w:val="superscript"/>
        </w:rPr>
        <w:t>3</w:t>
      </w:r>
      <w:r w:rsidR="005D1074" w:rsidRPr="005D2D61">
        <w:rPr>
          <w:rFonts w:ascii="Bell MT" w:hAnsi="Bell MT"/>
          <w:sz w:val="24"/>
          <w:szCs w:val="24"/>
        </w:rPr>
        <w:t>) memory due to their cubic nature. In order to achieve efficient manipulation of voxels, solutions to problems involving effective use of cache memory, minimisation of polygon count and efficient communication between the CPU and the GPU need to be addressed.</w:t>
      </w:r>
    </w:p>
    <w:p w14:paraId="26000160" w14:textId="507B0CBC" w:rsidR="00854DC1" w:rsidRDefault="009F72D1" w:rsidP="00885936">
      <w:pPr>
        <w:ind w:firstLine="720"/>
        <w:rPr>
          <w:rFonts w:ascii="Bell MT" w:hAnsi="Bell MT"/>
          <w:sz w:val="24"/>
          <w:szCs w:val="24"/>
        </w:rPr>
      </w:pPr>
      <w:r>
        <w:rPr>
          <w:rFonts w:ascii="Bell MT" w:hAnsi="Bell MT"/>
          <w:sz w:val="24"/>
          <w:szCs w:val="24"/>
        </w:rPr>
        <w:t xml:space="preserve">The phased implementation is broken down into discrete </w:t>
      </w:r>
      <w:ins w:id="852" w:author="Tassos Anastasiou" w:date="2020-05-09T12:10:00Z">
        <w:r w:rsidR="002C59F7">
          <w:rPr>
            <w:rFonts w:ascii="Bell MT" w:hAnsi="Bell MT"/>
            <w:sz w:val="24"/>
            <w:szCs w:val="24"/>
          </w:rPr>
          <w:t xml:space="preserve">development </w:t>
        </w:r>
      </w:ins>
      <w:r>
        <w:rPr>
          <w:rFonts w:ascii="Bell MT" w:hAnsi="Bell MT"/>
          <w:sz w:val="24"/>
          <w:szCs w:val="24"/>
        </w:rPr>
        <w:t>iterations</w:t>
      </w:r>
      <w:r w:rsidR="00F42669">
        <w:rPr>
          <w:rFonts w:ascii="Bell MT" w:hAnsi="Bell MT"/>
          <w:sz w:val="24"/>
          <w:szCs w:val="24"/>
        </w:rPr>
        <w:t>.</w:t>
      </w:r>
      <w:r w:rsidR="008D066B">
        <w:rPr>
          <w:rFonts w:ascii="Bell MT" w:hAnsi="Bell MT"/>
          <w:sz w:val="24"/>
          <w:szCs w:val="24"/>
        </w:rPr>
        <w:t xml:space="preserve"> Each iteration will include</w:t>
      </w:r>
      <w:r w:rsidR="00F42669">
        <w:rPr>
          <w:rFonts w:ascii="Bell MT" w:hAnsi="Bell MT"/>
          <w:sz w:val="24"/>
          <w:szCs w:val="24"/>
        </w:rPr>
        <w:t xml:space="preserve"> </w:t>
      </w:r>
      <w:r w:rsidR="008D066B" w:rsidRPr="008D066B">
        <w:rPr>
          <w:rFonts w:ascii="Bell MT" w:hAnsi="Bell MT"/>
          <w:sz w:val="24"/>
          <w:szCs w:val="24"/>
        </w:rPr>
        <w:t xml:space="preserve">a product back log subsequently prioritising the desirable elements using the MoSCoW </w:t>
      </w:r>
      <w:r w:rsidR="00EB72A1">
        <w:rPr>
          <w:rFonts w:ascii="Bell MT" w:hAnsi="Bell MT"/>
          <w:sz w:val="24"/>
          <w:szCs w:val="24"/>
        </w:rPr>
        <w:t>method</w:t>
      </w:r>
      <w:r w:rsidR="008D066B" w:rsidRPr="008D066B">
        <w:rPr>
          <w:rFonts w:ascii="Bell MT" w:hAnsi="Bell MT"/>
          <w:sz w:val="24"/>
          <w:szCs w:val="24"/>
        </w:rPr>
        <w:t xml:space="preserve">. Class diagrams will then be used to assist on directing the program’s structure. </w:t>
      </w:r>
      <w:r w:rsidR="00F42669">
        <w:rPr>
          <w:rFonts w:ascii="Bell MT" w:hAnsi="Bell MT"/>
          <w:sz w:val="24"/>
          <w:szCs w:val="24"/>
        </w:rPr>
        <w:t>At the end of each iteration there will be a test plan, test result and iteration conclusion</w:t>
      </w:r>
      <w:r w:rsidR="00EB72A1">
        <w:rPr>
          <w:rFonts w:ascii="Bell MT" w:hAnsi="Bell MT"/>
          <w:sz w:val="24"/>
          <w:szCs w:val="24"/>
        </w:rPr>
        <w:t>.</w:t>
      </w:r>
      <w:r w:rsidR="004F100D">
        <w:rPr>
          <w:rFonts w:ascii="Bell MT" w:hAnsi="Bell MT"/>
          <w:sz w:val="24"/>
          <w:szCs w:val="24"/>
        </w:rPr>
        <w:t xml:space="preserve"> </w:t>
      </w:r>
    </w:p>
    <w:p w14:paraId="46A298C3" w14:textId="7368F190" w:rsidR="00885936" w:rsidRDefault="005C32CA" w:rsidP="000277EC">
      <w:pPr>
        <w:rPr>
          <w:rFonts w:ascii="Bell MT" w:hAnsi="Bell MT"/>
          <w:sz w:val="24"/>
          <w:szCs w:val="24"/>
        </w:rPr>
      </w:pPr>
      <w:r>
        <w:rPr>
          <w:rFonts w:ascii="Bell MT" w:hAnsi="Bell MT"/>
          <w:sz w:val="24"/>
          <w:szCs w:val="24"/>
        </w:rPr>
        <w:tab/>
      </w:r>
      <w:r w:rsidR="00D259C3">
        <w:rPr>
          <w:rFonts w:ascii="Bell MT" w:hAnsi="Bell MT"/>
          <w:sz w:val="24"/>
          <w:szCs w:val="24"/>
        </w:rPr>
        <w:t xml:space="preserve">MoSCoW is a prioritisation method usually found in software development for better understanding and prioritising the development of key features that are expected to be included in the software </w:t>
      </w:r>
      <w:r w:rsidR="00D259C3" w:rsidRPr="00885936">
        <w:rPr>
          <w:rFonts w:ascii="Bell MT" w:hAnsi="Bell MT"/>
          <w:color w:val="FF0000"/>
          <w:sz w:val="24"/>
          <w:szCs w:val="24"/>
        </w:rPr>
        <w:t>[</w:t>
      </w:r>
      <w:r w:rsidR="00885936" w:rsidRPr="00885936">
        <w:rPr>
          <w:rFonts w:ascii="Bell MT" w:hAnsi="Bell MT"/>
          <w:color w:val="FF0000"/>
          <w:sz w:val="24"/>
          <w:szCs w:val="24"/>
        </w:rPr>
        <w:t>48].</w:t>
      </w:r>
      <w:r w:rsidR="00D259C3">
        <w:rPr>
          <w:rFonts w:ascii="Bell MT" w:hAnsi="Bell MT"/>
          <w:sz w:val="24"/>
          <w:szCs w:val="24"/>
        </w:rPr>
        <w:t xml:space="preserve"> The letters stand for</w:t>
      </w:r>
      <w:r w:rsidR="00885936">
        <w:rPr>
          <w:rFonts w:ascii="Bell MT" w:hAnsi="Bell MT"/>
          <w:sz w:val="24"/>
          <w:szCs w:val="24"/>
        </w:rPr>
        <w:t>:</w:t>
      </w:r>
    </w:p>
    <w:p w14:paraId="60E92C16" w14:textId="7D0F7B3A" w:rsidR="00885936" w:rsidRPr="00885936" w:rsidRDefault="00D259C3" w:rsidP="00885936">
      <w:pPr>
        <w:pStyle w:val="ListParagraph"/>
        <w:numPr>
          <w:ilvl w:val="0"/>
          <w:numId w:val="6"/>
        </w:numPr>
        <w:rPr>
          <w:rFonts w:ascii="Bell MT" w:hAnsi="Bell MT"/>
          <w:sz w:val="24"/>
          <w:szCs w:val="24"/>
        </w:rPr>
      </w:pPr>
      <w:r w:rsidRPr="00885936">
        <w:rPr>
          <w:rFonts w:ascii="Bell MT" w:hAnsi="Bell MT"/>
          <w:b/>
          <w:bCs/>
          <w:sz w:val="24"/>
          <w:szCs w:val="24"/>
        </w:rPr>
        <w:t>M</w:t>
      </w:r>
      <w:r w:rsidRPr="00885936">
        <w:rPr>
          <w:rFonts w:ascii="Bell MT" w:hAnsi="Bell MT"/>
          <w:sz w:val="24"/>
          <w:szCs w:val="24"/>
        </w:rPr>
        <w:t>ust have</w:t>
      </w:r>
      <w:r w:rsidR="00885936" w:rsidRPr="00885936">
        <w:rPr>
          <w:rFonts w:ascii="Bell MT" w:hAnsi="Bell MT"/>
          <w:sz w:val="24"/>
          <w:szCs w:val="24"/>
        </w:rPr>
        <w:t>:</w:t>
      </w:r>
      <w:ins w:id="853" w:author="Tassos Anastasiou" w:date="2020-05-09T12:11:00Z">
        <w:r w:rsidR="00B86BE2">
          <w:rPr>
            <w:rFonts w:ascii="Bell MT" w:hAnsi="Bell MT"/>
            <w:sz w:val="24"/>
            <w:szCs w:val="24"/>
          </w:rPr>
          <w:tab/>
        </w:r>
      </w:ins>
      <w:del w:id="854" w:author="Tassos Anastasiou" w:date="2020-05-09T12:11:00Z">
        <w:r w:rsidR="00885936" w:rsidRPr="00885936" w:rsidDel="00B86BE2">
          <w:rPr>
            <w:rFonts w:ascii="Bell MT" w:hAnsi="Bell MT"/>
            <w:sz w:val="24"/>
            <w:szCs w:val="24"/>
          </w:rPr>
          <w:delText xml:space="preserve"> </w:delText>
        </w:r>
      </w:del>
      <w:r w:rsidR="00885936" w:rsidRPr="00885936">
        <w:rPr>
          <w:rFonts w:ascii="Bell MT" w:hAnsi="Bell MT"/>
          <w:sz w:val="24"/>
          <w:szCs w:val="24"/>
        </w:rPr>
        <w:t>Key Features that cannot deliver a viable solution without them.</w:t>
      </w:r>
    </w:p>
    <w:p w14:paraId="3B1326B9" w14:textId="55F75422" w:rsidR="00885936" w:rsidRPr="00885936" w:rsidRDefault="00D259C3" w:rsidP="00885936">
      <w:pPr>
        <w:pStyle w:val="ListParagraph"/>
        <w:numPr>
          <w:ilvl w:val="0"/>
          <w:numId w:val="6"/>
        </w:numPr>
        <w:rPr>
          <w:rFonts w:ascii="Bell MT" w:hAnsi="Bell MT"/>
          <w:sz w:val="24"/>
          <w:szCs w:val="24"/>
        </w:rPr>
      </w:pPr>
      <w:r w:rsidRPr="00885936">
        <w:rPr>
          <w:rFonts w:ascii="Bell MT" w:hAnsi="Bell MT"/>
          <w:b/>
          <w:bCs/>
          <w:sz w:val="24"/>
          <w:szCs w:val="24"/>
        </w:rPr>
        <w:t>S</w:t>
      </w:r>
      <w:r w:rsidRPr="00885936">
        <w:rPr>
          <w:rFonts w:ascii="Bell MT" w:hAnsi="Bell MT"/>
          <w:sz w:val="24"/>
          <w:szCs w:val="24"/>
        </w:rPr>
        <w:t>hould have</w:t>
      </w:r>
      <w:r w:rsidR="00885936" w:rsidRPr="00885936">
        <w:rPr>
          <w:rFonts w:ascii="Bell MT" w:hAnsi="Bell MT"/>
          <w:sz w:val="24"/>
          <w:szCs w:val="24"/>
        </w:rPr>
        <w:t>:</w:t>
      </w:r>
      <w:ins w:id="855" w:author="Tassos Anastasiou" w:date="2020-05-09T12:11:00Z">
        <w:r w:rsidR="00B86BE2">
          <w:rPr>
            <w:rFonts w:ascii="Bell MT" w:hAnsi="Bell MT"/>
            <w:sz w:val="24"/>
            <w:szCs w:val="24"/>
          </w:rPr>
          <w:tab/>
        </w:r>
      </w:ins>
      <w:del w:id="856" w:author="Tassos Anastasiou" w:date="2020-05-09T12:11:00Z">
        <w:r w:rsidR="00885936" w:rsidRPr="00885936" w:rsidDel="00B86BE2">
          <w:rPr>
            <w:rFonts w:ascii="Bell MT" w:hAnsi="Bell MT"/>
            <w:sz w:val="24"/>
            <w:szCs w:val="24"/>
          </w:rPr>
          <w:delText xml:space="preserve"> </w:delText>
        </w:r>
      </w:del>
      <w:r w:rsidR="00885936" w:rsidRPr="00885936">
        <w:rPr>
          <w:rFonts w:ascii="Bell MT" w:hAnsi="Bell MT"/>
          <w:sz w:val="24"/>
          <w:szCs w:val="24"/>
        </w:rPr>
        <w:t>Features that are important but not vital.</w:t>
      </w:r>
    </w:p>
    <w:p w14:paraId="49CCB125" w14:textId="0C638421" w:rsidR="00885936" w:rsidRPr="00885936" w:rsidRDefault="00D259C3" w:rsidP="00885936">
      <w:pPr>
        <w:pStyle w:val="ListParagraph"/>
        <w:numPr>
          <w:ilvl w:val="0"/>
          <w:numId w:val="6"/>
        </w:numPr>
        <w:rPr>
          <w:rFonts w:ascii="Bell MT" w:hAnsi="Bell MT"/>
          <w:sz w:val="24"/>
          <w:szCs w:val="24"/>
        </w:rPr>
      </w:pPr>
      <w:r w:rsidRPr="00885936">
        <w:rPr>
          <w:rFonts w:ascii="Bell MT" w:hAnsi="Bell MT"/>
          <w:b/>
          <w:bCs/>
          <w:sz w:val="24"/>
          <w:szCs w:val="24"/>
        </w:rPr>
        <w:t>C</w:t>
      </w:r>
      <w:r w:rsidRPr="00885936">
        <w:rPr>
          <w:rFonts w:ascii="Bell MT" w:hAnsi="Bell MT"/>
          <w:sz w:val="24"/>
          <w:szCs w:val="24"/>
        </w:rPr>
        <w:t>ould have</w:t>
      </w:r>
      <w:r w:rsidR="00885936" w:rsidRPr="00885936">
        <w:rPr>
          <w:rFonts w:ascii="Bell MT" w:hAnsi="Bell MT"/>
          <w:sz w:val="24"/>
          <w:szCs w:val="24"/>
        </w:rPr>
        <w:t>:</w:t>
      </w:r>
      <w:ins w:id="857" w:author="Tassos Anastasiou" w:date="2020-05-09T12:11:00Z">
        <w:r w:rsidR="00B86BE2">
          <w:rPr>
            <w:rFonts w:ascii="Bell MT" w:hAnsi="Bell MT"/>
            <w:sz w:val="24"/>
            <w:szCs w:val="24"/>
          </w:rPr>
          <w:tab/>
        </w:r>
      </w:ins>
      <w:del w:id="858" w:author="Tassos Anastasiou" w:date="2020-05-09T12:11:00Z">
        <w:r w:rsidR="00885936" w:rsidRPr="00885936" w:rsidDel="00B86BE2">
          <w:rPr>
            <w:rFonts w:ascii="Bell MT" w:hAnsi="Bell MT"/>
            <w:sz w:val="24"/>
            <w:szCs w:val="24"/>
          </w:rPr>
          <w:delText xml:space="preserve"> </w:delText>
        </w:r>
      </w:del>
      <w:r w:rsidR="00885936" w:rsidRPr="00885936">
        <w:rPr>
          <w:rFonts w:ascii="Bell MT" w:hAnsi="Bell MT"/>
          <w:sz w:val="24"/>
          <w:szCs w:val="24"/>
        </w:rPr>
        <w:t>Features that are desired but less important</w:t>
      </w:r>
    </w:p>
    <w:p w14:paraId="0D02E9A0" w14:textId="60D0AF6B" w:rsidR="00885936" w:rsidRPr="00885936" w:rsidRDefault="00D259C3" w:rsidP="00885936">
      <w:pPr>
        <w:pStyle w:val="ListParagraph"/>
        <w:numPr>
          <w:ilvl w:val="0"/>
          <w:numId w:val="6"/>
        </w:numPr>
        <w:rPr>
          <w:rFonts w:ascii="Bell MT" w:hAnsi="Bell MT"/>
          <w:sz w:val="24"/>
          <w:szCs w:val="24"/>
        </w:rPr>
      </w:pPr>
      <w:r w:rsidRPr="00885936">
        <w:rPr>
          <w:rFonts w:ascii="Bell MT" w:hAnsi="Bell MT"/>
          <w:b/>
          <w:bCs/>
          <w:sz w:val="24"/>
          <w:szCs w:val="24"/>
        </w:rPr>
        <w:t>W</w:t>
      </w:r>
      <w:r w:rsidRPr="00885936">
        <w:rPr>
          <w:rFonts w:ascii="Bell MT" w:hAnsi="Bell MT"/>
          <w:sz w:val="24"/>
          <w:szCs w:val="24"/>
        </w:rPr>
        <w:t>on’t have</w:t>
      </w:r>
      <w:r w:rsidR="00885936" w:rsidRPr="00885936">
        <w:rPr>
          <w:rFonts w:ascii="Bell MT" w:hAnsi="Bell MT"/>
          <w:sz w:val="24"/>
          <w:szCs w:val="24"/>
        </w:rPr>
        <w:t>:</w:t>
      </w:r>
      <w:ins w:id="859" w:author="Tassos Anastasiou" w:date="2020-05-09T12:11:00Z">
        <w:r w:rsidR="00B86BE2">
          <w:rPr>
            <w:rFonts w:ascii="Bell MT" w:hAnsi="Bell MT"/>
            <w:sz w:val="24"/>
            <w:szCs w:val="24"/>
          </w:rPr>
          <w:tab/>
        </w:r>
      </w:ins>
      <w:del w:id="860" w:author="Tassos Anastasiou" w:date="2020-05-09T12:11:00Z">
        <w:r w:rsidR="00885936" w:rsidRPr="00885936" w:rsidDel="00B86BE2">
          <w:rPr>
            <w:rFonts w:ascii="Bell MT" w:hAnsi="Bell MT"/>
            <w:sz w:val="24"/>
            <w:szCs w:val="24"/>
          </w:rPr>
          <w:delText xml:space="preserve"> </w:delText>
        </w:r>
      </w:del>
      <w:r w:rsidR="00885936" w:rsidRPr="00885936">
        <w:rPr>
          <w:rFonts w:ascii="Bell MT" w:hAnsi="Bell MT"/>
          <w:sz w:val="24"/>
          <w:szCs w:val="24"/>
        </w:rPr>
        <w:t>Requirements that have been considered but decided not to be included in solution.</w:t>
      </w:r>
      <w:r w:rsidRPr="00885936">
        <w:rPr>
          <w:rFonts w:ascii="Bell MT" w:hAnsi="Bell MT"/>
          <w:sz w:val="24"/>
          <w:szCs w:val="24"/>
        </w:rPr>
        <w:t xml:space="preserve"> </w:t>
      </w:r>
    </w:p>
    <w:p w14:paraId="5042DBEA" w14:textId="757CE167" w:rsidR="005C32CA" w:rsidRPr="00854DC1" w:rsidRDefault="00D259C3" w:rsidP="00885936">
      <w:pPr>
        <w:ind w:firstLine="720"/>
        <w:rPr>
          <w:rFonts w:ascii="Bell MT" w:hAnsi="Bell MT"/>
          <w:sz w:val="24"/>
          <w:szCs w:val="24"/>
        </w:rPr>
      </w:pPr>
      <w:r>
        <w:rPr>
          <w:rFonts w:ascii="Bell MT" w:hAnsi="Bell MT"/>
          <w:sz w:val="24"/>
          <w:szCs w:val="24"/>
        </w:rPr>
        <w:t>In conjunction with the product backlog, at the start of each iteration</w:t>
      </w:r>
      <w:r w:rsidR="00885936">
        <w:rPr>
          <w:rFonts w:ascii="Bell MT" w:hAnsi="Bell MT"/>
          <w:sz w:val="24"/>
          <w:szCs w:val="24"/>
        </w:rPr>
        <w:t>, there will be</w:t>
      </w:r>
      <w:r w:rsidR="009D5095">
        <w:rPr>
          <w:rFonts w:ascii="Bell MT" w:hAnsi="Bell MT"/>
          <w:sz w:val="24"/>
          <w:szCs w:val="24"/>
        </w:rPr>
        <w:t xml:space="preserve"> a</w:t>
      </w:r>
      <w:r>
        <w:rPr>
          <w:rFonts w:ascii="Bell MT" w:hAnsi="Bell MT"/>
          <w:sz w:val="24"/>
          <w:szCs w:val="24"/>
        </w:rPr>
        <w:t xml:space="preserve"> prioritised brake down of tasks that should be implemented.</w:t>
      </w:r>
      <w:r w:rsidR="00A60038">
        <w:rPr>
          <w:rFonts w:ascii="Bell MT" w:hAnsi="Bell MT"/>
          <w:sz w:val="24"/>
          <w:szCs w:val="24"/>
        </w:rPr>
        <w:t xml:space="preserve"> After each iteration, a growing class diagram will provide an overview of the system.</w:t>
      </w:r>
    </w:p>
    <w:p w14:paraId="474A09FE" w14:textId="3D0BEAEA" w:rsidR="008C4EDC" w:rsidRDefault="009D5095" w:rsidP="008C4EDC">
      <w:pPr>
        <w:ind w:firstLine="720"/>
        <w:rPr>
          <w:rFonts w:ascii="Bell MT" w:hAnsi="Bell MT"/>
          <w:sz w:val="24"/>
          <w:szCs w:val="24"/>
        </w:rPr>
      </w:pPr>
      <w:r>
        <w:rPr>
          <w:rFonts w:ascii="Bell MT" w:hAnsi="Bell MT"/>
          <w:sz w:val="24"/>
          <w:szCs w:val="24"/>
        </w:rPr>
        <w:t xml:space="preserve">Class diagrams describe the structure of a system and the relationship between each class. A class notation will provide information about </w:t>
      </w:r>
      <w:r w:rsidR="00A60038">
        <w:rPr>
          <w:rFonts w:ascii="Bell MT" w:hAnsi="Bell MT"/>
          <w:sz w:val="24"/>
          <w:szCs w:val="24"/>
        </w:rPr>
        <w:t>a</w:t>
      </w:r>
      <w:r>
        <w:rPr>
          <w:rFonts w:ascii="Bell MT" w:hAnsi="Bell MT"/>
          <w:sz w:val="24"/>
          <w:szCs w:val="24"/>
        </w:rPr>
        <w:t xml:space="preserve"> class’s name, attributes and operations.</w:t>
      </w:r>
      <w:r w:rsidR="00F91F10">
        <w:rPr>
          <w:rFonts w:ascii="Bell MT" w:hAnsi="Bell MT"/>
          <w:sz w:val="24"/>
          <w:szCs w:val="24"/>
        </w:rPr>
        <w:t xml:space="preserve"> Lines that connect different classes together will </w:t>
      </w:r>
      <w:r w:rsidR="005F475A">
        <w:rPr>
          <w:rFonts w:ascii="Bell MT" w:hAnsi="Bell MT"/>
          <w:sz w:val="24"/>
          <w:szCs w:val="24"/>
        </w:rPr>
        <w:t xml:space="preserve">illustrate the different types of </w:t>
      </w:r>
      <w:r w:rsidR="005F475A">
        <w:rPr>
          <w:rFonts w:ascii="Bell MT" w:hAnsi="Bell MT"/>
          <w:sz w:val="24"/>
          <w:szCs w:val="24"/>
        </w:rPr>
        <w:lastRenderedPageBreak/>
        <w:t xml:space="preserve">relationship that each class have. These types may </w:t>
      </w:r>
      <w:r w:rsidR="00144C65">
        <w:rPr>
          <w:rFonts w:ascii="Bell MT" w:hAnsi="Bell MT"/>
          <w:sz w:val="24"/>
          <w:szCs w:val="24"/>
        </w:rPr>
        <w:t>include</w:t>
      </w:r>
      <w:r w:rsidR="005F475A">
        <w:rPr>
          <w:rFonts w:ascii="Bell MT" w:hAnsi="Bell MT"/>
          <w:sz w:val="24"/>
          <w:szCs w:val="24"/>
        </w:rPr>
        <w:t xml:space="preserve"> simple association, inheritance, </w:t>
      </w:r>
      <w:r w:rsidR="00144C65">
        <w:rPr>
          <w:rFonts w:ascii="Bell MT" w:hAnsi="Bell MT"/>
          <w:sz w:val="24"/>
          <w:szCs w:val="24"/>
        </w:rPr>
        <w:t>aggregation or composition and dependency</w:t>
      </w:r>
      <w:r w:rsidR="008C4EDC">
        <w:rPr>
          <w:rFonts w:ascii="Bell MT" w:hAnsi="Bell MT"/>
          <w:sz w:val="24"/>
          <w:szCs w:val="24"/>
        </w:rPr>
        <w:t xml:space="preserve"> </w:t>
      </w:r>
      <w:r w:rsidR="008C4EDC" w:rsidRPr="00AF573C">
        <w:rPr>
          <w:rFonts w:ascii="Bell MT" w:hAnsi="Bell MT"/>
          <w:color w:val="FF0000"/>
          <w:sz w:val="24"/>
          <w:szCs w:val="24"/>
          <w:rPrChange w:id="861" w:author="Tassos Anastasiou" w:date="2020-05-09T12:27:00Z">
            <w:rPr>
              <w:rFonts w:ascii="Bell MT" w:hAnsi="Bell MT"/>
              <w:sz w:val="24"/>
              <w:szCs w:val="24"/>
            </w:rPr>
          </w:rPrChange>
        </w:rPr>
        <w:t>[49]</w:t>
      </w:r>
      <w:r w:rsidR="00144C65">
        <w:rPr>
          <w:rFonts w:ascii="Bell MT" w:hAnsi="Bell MT"/>
          <w:sz w:val="24"/>
          <w:szCs w:val="24"/>
        </w:rPr>
        <w:t xml:space="preserve">. </w:t>
      </w:r>
      <w:r w:rsidR="005F475A">
        <w:rPr>
          <w:rFonts w:ascii="Bell MT" w:hAnsi="Bell MT"/>
          <w:sz w:val="24"/>
          <w:szCs w:val="24"/>
        </w:rPr>
        <w:t xml:space="preserve"> </w:t>
      </w:r>
      <w:r w:rsidR="00144C65">
        <w:rPr>
          <w:rFonts w:ascii="Bell MT" w:hAnsi="Bell MT"/>
          <w:sz w:val="24"/>
          <w:szCs w:val="24"/>
        </w:rPr>
        <w:t xml:space="preserve">After a feature or method has been implemented, a test plan and test result will be used for keeping a measurable element </w:t>
      </w:r>
      <w:r w:rsidR="00594CAB">
        <w:rPr>
          <w:rFonts w:ascii="Bell MT" w:hAnsi="Bell MT"/>
          <w:sz w:val="24"/>
          <w:szCs w:val="24"/>
        </w:rPr>
        <w:t>to be compared against at the end of each iteration.</w:t>
      </w:r>
    </w:p>
    <w:p w14:paraId="67D97470" w14:textId="417CC8CE" w:rsidR="00CE0A06" w:rsidRDefault="00594CAB" w:rsidP="00F04135">
      <w:pPr>
        <w:ind w:firstLine="720"/>
        <w:jc w:val="left"/>
        <w:rPr>
          <w:ins w:id="862" w:author="Tassos Anastasiou" w:date="2020-05-09T12:57:00Z"/>
          <w:rFonts w:ascii="Bell MT" w:hAnsi="Bell MT"/>
          <w:sz w:val="24"/>
          <w:szCs w:val="24"/>
        </w:rPr>
      </w:pPr>
      <w:r>
        <w:rPr>
          <w:rFonts w:ascii="Bell MT" w:hAnsi="Bell MT"/>
          <w:sz w:val="24"/>
          <w:szCs w:val="24"/>
        </w:rPr>
        <w:t>A test plan</w:t>
      </w:r>
      <w:r w:rsidR="008C4EDC">
        <w:rPr>
          <w:rFonts w:ascii="Bell MT" w:hAnsi="Bell MT"/>
          <w:sz w:val="24"/>
          <w:szCs w:val="24"/>
        </w:rPr>
        <w:t xml:space="preserve"> defines the scope</w:t>
      </w:r>
      <w:r w:rsidR="004311D9">
        <w:rPr>
          <w:rFonts w:ascii="Bell MT" w:hAnsi="Bell MT"/>
          <w:sz w:val="24"/>
          <w:szCs w:val="24"/>
        </w:rPr>
        <w:t xml:space="preserve"> and methods which are</w:t>
      </w:r>
      <w:r w:rsidR="008C4EDC">
        <w:rPr>
          <w:rFonts w:ascii="Bell MT" w:hAnsi="Bell MT"/>
          <w:sz w:val="24"/>
          <w:szCs w:val="24"/>
        </w:rPr>
        <w:t xml:space="preserve"> going to perform</w:t>
      </w:r>
      <w:r w:rsidR="004311D9">
        <w:rPr>
          <w:rFonts w:ascii="Bell MT" w:hAnsi="Bell MT"/>
          <w:sz w:val="24"/>
          <w:szCs w:val="24"/>
        </w:rPr>
        <w:t xml:space="preserve"> during feature testing</w:t>
      </w:r>
      <w:r w:rsidR="006A6DFF">
        <w:rPr>
          <w:rFonts w:ascii="Bell MT" w:hAnsi="Bell MT"/>
          <w:sz w:val="24"/>
          <w:szCs w:val="24"/>
        </w:rPr>
        <w:t xml:space="preserve"> </w:t>
      </w:r>
      <w:r w:rsidR="006A6DFF" w:rsidRPr="00D8533E">
        <w:rPr>
          <w:rFonts w:ascii="Bell MT" w:hAnsi="Bell MT"/>
          <w:color w:val="FF0000"/>
          <w:sz w:val="24"/>
          <w:szCs w:val="24"/>
          <w:rPrChange w:id="863" w:author="Tassos Anastasiou" w:date="2020-05-09T12:31:00Z">
            <w:rPr>
              <w:rFonts w:ascii="Bell MT" w:hAnsi="Bell MT"/>
              <w:sz w:val="24"/>
              <w:szCs w:val="24"/>
            </w:rPr>
          </w:rPrChange>
        </w:rPr>
        <w:t>[50]</w:t>
      </w:r>
      <w:ins w:id="864" w:author="Tassos Anastasiou" w:date="2020-05-09T12:34:00Z">
        <w:r w:rsidR="007B6BCA">
          <w:rPr>
            <w:rFonts w:ascii="Bell MT" w:hAnsi="Bell MT"/>
            <w:sz w:val="24"/>
            <w:szCs w:val="24"/>
          </w:rPr>
          <w:t>, c</w:t>
        </w:r>
      </w:ins>
      <w:del w:id="865" w:author="Tassos Anastasiou" w:date="2020-05-09T12:34:00Z">
        <w:r w:rsidR="004311D9" w:rsidDel="007B6BCA">
          <w:rPr>
            <w:rFonts w:ascii="Bell MT" w:hAnsi="Bell MT"/>
            <w:sz w:val="24"/>
            <w:szCs w:val="24"/>
          </w:rPr>
          <w:delText xml:space="preserve">. </w:delText>
        </w:r>
        <w:r w:rsidR="00BC1B9F" w:rsidDel="007B6BCA">
          <w:rPr>
            <w:rFonts w:ascii="Bell MT" w:hAnsi="Bell MT"/>
            <w:sz w:val="24"/>
            <w:szCs w:val="24"/>
          </w:rPr>
          <w:delText>C</w:delText>
        </w:r>
      </w:del>
      <w:r w:rsidR="00BC1B9F">
        <w:rPr>
          <w:rFonts w:ascii="Bell MT" w:hAnsi="Bell MT"/>
          <w:sz w:val="24"/>
          <w:szCs w:val="24"/>
        </w:rPr>
        <w:t>onsequently</w:t>
      </w:r>
      <w:del w:id="866" w:author="Tassos Anastasiou" w:date="2020-05-09T12:34:00Z">
        <w:r w:rsidR="004311D9" w:rsidDel="007B6BCA">
          <w:rPr>
            <w:rFonts w:ascii="Bell MT" w:hAnsi="Bell MT"/>
            <w:sz w:val="24"/>
            <w:szCs w:val="24"/>
          </w:rPr>
          <w:delText>,</w:delText>
        </w:r>
      </w:del>
      <w:r w:rsidR="004311D9">
        <w:rPr>
          <w:rFonts w:ascii="Bell MT" w:hAnsi="Bell MT"/>
          <w:sz w:val="24"/>
          <w:szCs w:val="24"/>
        </w:rPr>
        <w:t xml:space="preserve"> outputting a result</w:t>
      </w:r>
      <w:r w:rsidR="00BC1B9F">
        <w:rPr>
          <w:rFonts w:ascii="Bell MT" w:hAnsi="Bell MT"/>
          <w:sz w:val="24"/>
          <w:szCs w:val="24"/>
        </w:rPr>
        <w:t xml:space="preserve"> that is going to </w:t>
      </w:r>
      <w:r w:rsidR="004311D9">
        <w:rPr>
          <w:rFonts w:ascii="Bell MT" w:hAnsi="Bell MT"/>
          <w:sz w:val="24"/>
          <w:szCs w:val="24"/>
        </w:rPr>
        <w:t>be</w:t>
      </w:r>
      <w:r w:rsidR="008C4EDC">
        <w:rPr>
          <w:rFonts w:ascii="Bell MT" w:hAnsi="Bell MT"/>
          <w:sz w:val="24"/>
          <w:szCs w:val="24"/>
        </w:rPr>
        <w:t xml:space="preserve"> compared against </w:t>
      </w:r>
      <w:r w:rsidR="00415105">
        <w:rPr>
          <w:rFonts w:ascii="Bell MT" w:hAnsi="Bell MT"/>
          <w:sz w:val="24"/>
          <w:szCs w:val="24"/>
        </w:rPr>
        <w:t>when</w:t>
      </w:r>
      <w:r w:rsidR="008C4EDC">
        <w:rPr>
          <w:rFonts w:ascii="Bell MT" w:hAnsi="Bell MT"/>
          <w:sz w:val="24"/>
          <w:szCs w:val="24"/>
        </w:rPr>
        <w:t xml:space="preserve"> measured at the end</w:t>
      </w:r>
      <w:r w:rsidR="004311D9">
        <w:rPr>
          <w:rFonts w:ascii="Bell MT" w:hAnsi="Bell MT"/>
          <w:sz w:val="24"/>
          <w:szCs w:val="24"/>
        </w:rPr>
        <w:t xml:space="preserve"> of</w:t>
      </w:r>
      <w:r w:rsidR="008C4EDC">
        <w:rPr>
          <w:rFonts w:ascii="Bell MT" w:hAnsi="Bell MT"/>
          <w:sz w:val="24"/>
          <w:szCs w:val="24"/>
        </w:rPr>
        <w:t xml:space="preserve"> each iteration. </w:t>
      </w:r>
      <w:r w:rsidR="00BC1B9F">
        <w:rPr>
          <w:rFonts w:ascii="Bell MT" w:hAnsi="Bell MT"/>
          <w:sz w:val="24"/>
          <w:szCs w:val="24"/>
        </w:rPr>
        <w:t>The te</w:t>
      </w:r>
      <w:r w:rsidR="003272E9">
        <w:rPr>
          <w:rFonts w:ascii="Bell MT" w:hAnsi="Bell MT"/>
          <w:sz w:val="24"/>
          <w:szCs w:val="24"/>
        </w:rPr>
        <w:t xml:space="preserve">st plan for this project </w:t>
      </w:r>
      <w:commentRangeStart w:id="867"/>
      <w:r w:rsidR="003272E9">
        <w:rPr>
          <w:rFonts w:ascii="Bell MT" w:hAnsi="Bell MT"/>
          <w:sz w:val="24"/>
          <w:szCs w:val="24"/>
        </w:rPr>
        <w:t xml:space="preserve">is going </w:t>
      </w:r>
      <w:commentRangeEnd w:id="867"/>
      <w:r w:rsidR="00246BC8">
        <w:rPr>
          <w:rStyle w:val="CommentReference"/>
        </w:rPr>
        <w:commentReference w:id="867"/>
      </w:r>
      <w:r w:rsidR="003272E9">
        <w:rPr>
          <w:rFonts w:ascii="Bell MT" w:hAnsi="Bell MT"/>
          <w:sz w:val="24"/>
          <w:szCs w:val="24"/>
        </w:rPr>
        <w:t>to include functional tests for testing if the software is operational</w:t>
      </w:r>
      <w:ins w:id="868" w:author="Tassos Anastasiou" w:date="2020-05-09T12:55:00Z">
        <w:r w:rsidR="009D31C0">
          <w:rPr>
            <w:rFonts w:ascii="Bell MT" w:hAnsi="Bell MT"/>
            <w:sz w:val="24"/>
            <w:szCs w:val="24"/>
          </w:rPr>
          <w:t>,</w:t>
        </w:r>
      </w:ins>
      <w:r w:rsidR="003272E9">
        <w:rPr>
          <w:rFonts w:ascii="Bell MT" w:hAnsi="Bell MT"/>
          <w:sz w:val="24"/>
          <w:szCs w:val="24"/>
        </w:rPr>
        <w:t xml:space="preserve"> but also benchmark performance tests that are going to be used for tracking any performance issues of particular methods that were implemented during development. </w:t>
      </w:r>
    </w:p>
    <w:p w14:paraId="69C19FD2" w14:textId="507306D2" w:rsidR="00854DC1" w:rsidRDefault="003272E9" w:rsidP="00F04135">
      <w:pPr>
        <w:ind w:firstLine="720"/>
        <w:jc w:val="left"/>
        <w:rPr>
          <w:ins w:id="869" w:author="Tassos Anastasiou" w:date="2020-05-09T12:58:00Z"/>
          <w:rFonts w:ascii="Bell MT" w:hAnsi="Bell MT"/>
          <w:sz w:val="24"/>
          <w:szCs w:val="24"/>
        </w:rPr>
      </w:pPr>
      <w:r>
        <w:rPr>
          <w:rFonts w:ascii="Bell MT" w:hAnsi="Bell MT"/>
          <w:sz w:val="24"/>
          <w:szCs w:val="24"/>
        </w:rPr>
        <w:t xml:space="preserve">The test plan is going to outline what the performance tests are </w:t>
      </w:r>
      <w:r w:rsidR="00FF3E40">
        <w:rPr>
          <w:rFonts w:ascii="Bell MT" w:hAnsi="Bell MT"/>
          <w:sz w:val="24"/>
          <w:szCs w:val="24"/>
        </w:rPr>
        <w:t xml:space="preserve">such as the frame rate, memory usage and possible cache misses. Starting off with tracking the initial state of the framework when no feature has been implemented and then comparing against that for all the iterations. After implementing a function that slows the system down considerably then </w:t>
      </w:r>
      <w:r w:rsidR="00901CA8">
        <w:rPr>
          <w:rFonts w:ascii="Bell MT" w:hAnsi="Bell MT"/>
          <w:sz w:val="24"/>
          <w:szCs w:val="24"/>
        </w:rPr>
        <w:t>the test results</w:t>
      </w:r>
      <w:r w:rsidR="00FF3E40">
        <w:rPr>
          <w:rFonts w:ascii="Bell MT" w:hAnsi="Bell MT"/>
          <w:sz w:val="24"/>
          <w:szCs w:val="24"/>
        </w:rPr>
        <w:t xml:space="preserve"> will be compared against the benchmark tests and what should the function be expected to do. </w:t>
      </w:r>
      <w:r w:rsidR="00751CB7">
        <w:rPr>
          <w:rFonts w:ascii="Bell MT" w:hAnsi="Bell MT"/>
          <w:sz w:val="24"/>
          <w:szCs w:val="24"/>
        </w:rPr>
        <w:t>Thus,</w:t>
      </w:r>
      <w:r w:rsidR="00FF3E40">
        <w:rPr>
          <w:rFonts w:ascii="Bell MT" w:hAnsi="Bell MT"/>
          <w:sz w:val="24"/>
          <w:szCs w:val="24"/>
        </w:rPr>
        <w:t xml:space="preserve"> allowing for some</w:t>
      </w:r>
      <w:r w:rsidR="00751CB7">
        <w:rPr>
          <w:rFonts w:ascii="Bell MT" w:hAnsi="Bell MT"/>
          <w:sz w:val="24"/>
          <w:szCs w:val="24"/>
        </w:rPr>
        <w:t xml:space="preserve"> additional</w:t>
      </w:r>
      <w:r w:rsidR="00FF3E40">
        <w:rPr>
          <w:rFonts w:ascii="Bell MT" w:hAnsi="Bell MT"/>
          <w:sz w:val="24"/>
          <w:szCs w:val="24"/>
        </w:rPr>
        <w:t xml:space="preserve"> reflection and possible issues that will need to be </w:t>
      </w:r>
      <w:r w:rsidR="00712EC2">
        <w:rPr>
          <w:rFonts w:ascii="Bell MT" w:hAnsi="Bell MT"/>
          <w:sz w:val="24"/>
          <w:szCs w:val="24"/>
        </w:rPr>
        <w:t>addressed</w:t>
      </w:r>
      <w:r w:rsidR="00751CB7">
        <w:rPr>
          <w:rFonts w:ascii="Bell MT" w:hAnsi="Bell MT"/>
          <w:sz w:val="24"/>
          <w:szCs w:val="24"/>
        </w:rPr>
        <w:t xml:space="preserve"> and further tested.</w:t>
      </w:r>
      <w:r w:rsidR="000C5ACE">
        <w:rPr>
          <w:rFonts w:ascii="Bell MT" w:hAnsi="Bell MT"/>
          <w:sz w:val="24"/>
          <w:szCs w:val="24"/>
        </w:rPr>
        <w:t xml:space="preserve"> The tests </w:t>
      </w:r>
      <w:r w:rsidR="00771AA0">
        <w:rPr>
          <w:rFonts w:ascii="Bell MT" w:hAnsi="Bell MT"/>
          <w:sz w:val="24"/>
          <w:szCs w:val="24"/>
        </w:rPr>
        <w:t>are conducted using Visual Studio’s diagnostic tools where memory and CPU usage are provided from profiling tools at runtime.</w:t>
      </w:r>
      <w:r w:rsidR="00204C81">
        <w:rPr>
          <w:rFonts w:ascii="Bell MT" w:hAnsi="Bell MT"/>
          <w:sz w:val="24"/>
          <w:szCs w:val="24"/>
        </w:rPr>
        <w:t xml:space="preserve"> Frames per second are recorded by ImGui built-in </w:t>
      </w:r>
      <w:r w:rsidR="008E5BF1">
        <w:rPr>
          <w:rFonts w:ascii="Bell MT" w:hAnsi="Bell MT"/>
          <w:sz w:val="24"/>
          <w:szCs w:val="24"/>
        </w:rPr>
        <w:t>functionality.</w:t>
      </w:r>
    </w:p>
    <w:p w14:paraId="1F083889" w14:textId="66030EEE" w:rsidR="00237CD3" w:rsidRDefault="001764E8">
      <w:pPr>
        <w:ind w:firstLine="720"/>
        <w:jc w:val="left"/>
        <w:rPr>
          <w:rFonts w:ascii="Bell MT" w:hAnsi="Bell MT"/>
          <w:sz w:val="24"/>
          <w:szCs w:val="24"/>
        </w:rPr>
        <w:pPrChange w:id="870" w:author="Tassos Anastasiou" w:date="2020-05-09T12:56:00Z">
          <w:pPr>
            <w:ind w:firstLine="720"/>
          </w:pPr>
        </w:pPrChange>
      </w:pPr>
      <w:ins w:id="871" w:author="Christos-Emmanouil Anastasiou" w:date="2020-05-10T12:27:00Z">
        <w:r>
          <w:rPr>
            <w:rFonts w:ascii="Bell MT" w:hAnsi="Bell MT"/>
            <w:sz w:val="24"/>
            <w:szCs w:val="24"/>
          </w:rPr>
          <w:t>For</w:t>
        </w:r>
      </w:ins>
      <w:ins w:id="872" w:author="Christos-Emmanouil Anastasiou" w:date="2020-05-10T12:30:00Z">
        <w:r w:rsidR="004639DC">
          <w:rPr>
            <w:rFonts w:ascii="Bell MT" w:hAnsi="Bell MT"/>
            <w:sz w:val="24"/>
            <w:szCs w:val="24"/>
          </w:rPr>
          <w:t xml:space="preserve"> the list of</w:t>
        </w:r>
      </w:ins>
      <w:ins w:id="873" w:author="Christos-Emmanouil Anastasiou" w:date="2020-05-10T12:27:00Z">
        <w:r w:rsidR="00B7192C">
          <w:rPr>
            <w:rFonts w:ascii="Bell MT" w:hAnsi="Bell MT"/>
            <w:sz w:val="24"/>
            <w:szCs w:val="24"/>
          </w:rPr>
          <w:t xml:space="preserve"> specification</w:t>
        </w:r>
      </w:ins>
      <w:ins w:id="874" w:author="Christos-Emmanouil Anastasiou" w:date="2020-05-10T12:30:00Z">
        <w:r w:rsidR="004639DC">
          <w:rPr>
            <w:rFonts w:ascii="Bell MT" w:hAnsi="Bell MT"/>
            <w:sz w:val="24"/>
            <w:szCs w:val="24"/>
          </w:rPr>
          <w:t>s</w:t>
        </w:r>
        <w:r w:rsidR="00D74D9B">
          <w:rPr>
            <w:rFonts w:ascii="Bell MT" w:hAnsi="Bell MT"/>
            <w:sz w:val="24"/>
            <w:szCs w:val="24"/>
          </w:rPr>
          <w:t xml:space="preserve"> of the hardware</w:t>
        </w:r>
      </w:ins>
      <w:ins w:id="875" w:author="Christos-Emmanouil Anastasiou" w:date="2020-05-10T12:27:00Z">
        <w:r w:rsidR="00B7192C">
          <w:rPr>
            <w:rFonts w:ascii="Bell MT" w:hAnsi="Bell MT"/>
            <w:sz w:val="24"/>
            <w:szCs w:val="24"/>
          </w:rPr>
          <w:t xml:space="preserve"> in which the artefact was tested on, see appendix A.</w:t>
        </w:r>
      </w:ins>
    </w:p>
    <w:p w14:paraId="76ACA0C4" w14:textId="426B0EB9" w:rsidR="00EB72A1" w:rsidRPr="005D2D61" w:rsidRDefault="00EB72A1" w:rsidP="005D2D61">
      <w:pPr>
        <w:rPr>
          <w:rFonts w:ascii="Bell MT" w:hAnsi="Bell MT"/>
          <w:sz w:val="24"/>
          <w:szCs w:val="24"/>
        </w:rPr>
      </w:pPr>
      <w:r>
        <w:rPr>
          <w:rFonts w:ascii="Bell MT" w:hAnsi="Bell MT"/>
          <w:sz w:val="24"/>
          <w:szCs w:val="24"/>
        </w:rPr>
        <w:t>The following is an outline of the planned iterations with brief descriptions of main objectives</w:t>
      </w:r>
      <w:r w:rsidR="00CB6898">
        <w:rPr>
          <w:rFonts w:ascii="Bell MT" w:hAnsi="Bell MT"/>
          <w:sz w:val="24"/>
          <w:szCs w:val="24"/>
        </w:rPr>
        <w:t>:</w:t>
      </w:r>
    </w:p>
    <w:p w14:paraId="19FB8053" w14:textId="77777777" w:rsidR="00D8533E" w:rsidRDefault="00D8533E">
      <w:pPr>
        <w:rPr>
          <w:ins w:id="876" w:author="Tassos Anastasiou" w:date="2020-05-09T12:31:00Z"/>
        </w:rPr>
        <w:pPrChange w:id="877" w:author="Tassos Anastasiou" w:date="2020-05-09T13:05:00Z">
          <w:pPr>
            <w:pStyle w:val="Heading2"/>
            <w:numPr>
              <w:ilvl w:val="0"/>
              <w:numId w:val="0"/>
            </w:numPr>
            <w:ind w:left="0" w:firstLine="0"/>
          </w:pPr>
        </w:pPrChange>
      </w:pPr>
    </w:p>
    <w:p w14:paraId="7AB70A33" w14:textId="61B69231" w:rsidR="00A939CF" w:rsidRDefault="00A939CF" w:rsidP="00073CC7">
      <w:pPr>
        <w:pStyle w:val="Heading2"/>
        <w:numPr>
          <w:ilvl w:val="0"/>
          <w:numId w:val="0"/>
        </w:numPr>
      </w:pPr>
      <w:bookmarkStart w:id="878" w:name="_Toc40412166"/>
      <w:r>
        <w:t>Outline of</w:t>
      </w:r>
      <w:ins w:id="879" w:author="Christos-Emmanouil Anastasiou" w:date="2020-05-13T14:23:00Z">
        <w:r w:rsidR="00EF37C1">
          <w:t xml:space="preserve"> proposed</w:t>
        </w:r>
      </w:ins>
      <w:r>
        <w:t xml:space="preserve"> iterations</w:t>
      </w:r>
      <w:bookmarkEnd w:id="878"/>
    </w:p>
    <w:p w14:paraId="0F964A1D" w14:textId="2DF3129B" w:rsidR="009F72D1" w:rsidRPr="00123937" w:rsidRDefault="009F72D1" w:rsidP="00813B2A">
      <w:pPr>
        <w:rPr>
          <w:rFonts w:ascii="Bell MT" w:hAnsi="Bell MT"/>
          <w:sz w:val="24"/>
          <w:szCs w:val="24"/>
        </w:rPr>
      </w:pPr>
      <w:r w:rsidRPr="00404B20">
        <w:rPr>
          <w:rFonts w:ascii="Bell MT" w:hAnsi="Bell MT"/>
          <w:b/>
          <w:bCs/>
          <w:sz w:val="24"/>
          <w:szCs w:val="24"/>
        </w:rPr>
        <w:t>Iteration 1</w:t>
      </w:r>
      <w:r w:rsidRPr="00123937">
        <w:rPr>
          <w:rFonts w:ascii="Bell MT" w:hAnsi="Bell MT"/>
          <w:sz w:val="24"/>
          <w:szCs w:val="24"/>
        </w:rPr>
        <w:t xml:space="preserve"> – Program structure and design:</w:t>
      </w:r>
    </w:p>
    <w:p w14:paraId="611D7CE1" w14:textId="6A5E3BB6" w:rsidR="009F72D1" w:rsidRPr="00123937" w:rsidRDefault="009F72D1" w:rsidP="00813B2A">
      <w:pPr>
        <w:rPr>
          <w:rFonts w:ascii="Bell MT" w:hAnsi="Bell MT"/>
          <w:sz w:val="24"/>
          <w:szCs w:val="24"/>
        </w:rPr>
      </w:pPr>
      <w:r w:rsidRPr="00123937">
        <w:rPr>
          <w:rFonts w:ascii="Bell MT" w:hAnsi="Bell MT"/>
          <w:sz w:val="24"/>
          <w:szCs w:val="24"/>
        </w:rPr>
        <w:t>In this iteration</w:t>
      </w:r>
      <w:r w:rsidR="008A1AF8">
        <w:rPr>
          <w:rFonts w:ascii="Bell MT" w:hAnsi="Bell MT"/>
          <w:sz w:val="24"/>
          <w:szCs w:val="24"/>
        </w:rPr>
        <w:t>,</w:t>
      </w:r>
      <w:r w:rsidRPr="00123937">
        <w:rPr>
          <w:rFonts w:ascii="Bell MT" w:hAnsi="Bell MT"/>
          <w:sz w:val="24"/>
          <w:szCs w:val="24"/>
        </w:rPr>
        <w:t xml:space="preserve"> </w:t>
      </w:r>
      <w:r w:rsidR="00736B77" w:rsidRPr="00123937">
        <w:rPr>
          <w:rFonts w:ascii="Bell MT" w:hAnsi="Bell MT"/>
          <w:sz w:val="24"/>
          <w:szCs w:val="24"/>
        </w:rPr>
        <w:t xml:space="preserve">a </w:t>
      </w:r>
      <w:r w:rsidR="00276703" w:rsidRPr="00123937">
        <w:rPr>
          <w:rFonts w:ascii="Bell MT" w:hAnsi="Bell MT"/>
          <w:sz w:val="24"/>
          <w:szCs w:val="24"/>
        </w:rPr>
        <w:t>suitable</w:t>
      </w:r>
      <w:r w:rsidR="00736B77" w:rsidRPr="00123937">
        <w:rPr>
          <w:rFonts w:ascii="Bell MT" w:hAnsi="Bell MT"/>
          <w:sz w:val="24"/>
          <w:szCs w:val="24"/>
        </w:rPr>
        <w:t xml:space="preserve"> application programmable interface</w:t>
      </w:r>
      <w:r w:rsidRPr="00123937">
        <w:rPr>
          <w:rFonts w:ascii="Bell MT" w:hAnsi="Bell MT"/>
          <w:sz w:val="24"/>
          <w:szCs w:val="24"/>
        </w:rPr>
        <w:t xml:space="preserve"> </w:t>
      </w:r>
      <w:r w:rsidR="00736B77" w:rsidRPr="00123937">
        <w:rPr>
          <w:rFonts w:ascii="Bell MT" w:hAnsi="Bell MT"/>
          <w:sz w:val="24"/>
          <w:szCs w:val="24"/>
        </w:rPr>
        <w:t>(</w:t>
      </w:r>
      <w:r w:rsidRPr="00123937">
        <w:rPr>
          <w:rFonts w:ascii="Bell MT" w:hAnsi="Bell MT"/>
          <w:sz w:val="24"/>
          <w:szCs w:val="24"/>
        </w:rPr>
        <w:t>API</w:t>
      </w:r>
      <w:r w:rsidR="00736B77" w:rsidRPr="00123937">
        <w:rPr>
          <w:rFonts w:ascii="Bell MT" w:hAnsi="Bell MT"/>
          <w:sz w:val="24"/>
          <w:szCs w:val="24"/>
        </w:rPr>
        <w:t>)</w:t>
      </w:r>
      <w:r w:rsidR="00276703" w:rsidRPr="00123937">
        <w:rPr>
          <w:rFonts w:ascii="Bell MT" w:hAnsi="Bell MT"/>
          <w:sz w:val="24"/>
          <w:szCs w:val="24"/>
        </w:rPr>
        <w:t xml:space="preserve"> is </w:t>
      </w:r>
      <w:r w:rsidR="00C31754">
        <w:rPr>
          <w:rFonts w:ascii="Bell MT" w:hAnsi="Bell MT"/>
          <w:sz w:val="24"/>
          <w:szCs w:val="24"/>
        </w:rPr>
        <w:t>going to be chosen, a product backlog</w:t>
      </w:r>
      <w:r w:rsidR="00F37A9D">
        <w:rPr>
          <w:rFonts w:ascii="Bell MT" w:hAnsi="Bell MT"/>
          <w:sz w:val="24"/>
          <w:szCs w:val="24"/>
        </w:rPr>
        <w:t xml:space="preserve"> is going to be generated</w:t>
      </w:r>
      <w:r w:rsidR="00AB5EF8">
        <w:rPr>
          <w:rFonts w:ascii="Bell MT" w:hAnsi="Bell MT"/>
          <w:sz w:val="24"/>
          <w:szCs w:val="24"/>
        </w:rPr>
        <w:t xml:space="preserve"> and</w:t>
      </w:r>
      <w:r w:rsidR="00F37A9D">
        <w:rPr>
          <w:rFonts w:ascii="Bell MT" w:hAnsi="Bell MT"/>
          <w:sz w:val="24"/>
          <w:szCs w:val="24"/>
        </w:rPr>
        <w:t xml:space="preserve"> the first draft of the program’s architecture using class diagrams is going to be produced. </w:t>
      </w:r>
    </w:p>
    <w:p w14:paraId="1C369755" w14:textId="7F3D4925" w:rsidR="00DC1B16" w:rsidRPr="00BE3A95" w:rsidRDefault="00DC1B16" w:rsidP="00813B2A">
      <w:pPr>
        <w:rPr>
          <w:rFonts w:ascii="Bell MT" w:hAnsi="Bell MT"/>
          <w:sz w:val="24"/>
          <w:szCs w:val="24"/>
        </w:rPr>
      </w:pPr>
      <w:r w:rsidRPr="00404B20">
        <w:rPr>
          <w:rFonts w:ascii="Bell MT" w:hAnsi="Bell MT"/>
          <w:b/>
          <w:bCs/>
          <w:sz w:val="24"/>
          <w:szCs w:val="24"/>
        </w:rPr>
        <w:t>Iteration 2</w:t>
      </w:r>
      <w:r w:rsidRPr="00BE3A95">
        <w:rPr>
          <w:rFonts w:ascii="Bell MT" w:hAnsi="Bell MT"/>
          <w:sz w:val="24"/>
          <w:szCs w:val="24"/>
        </w:rPr>
        <w:t xml:space="preserve"> </w:t>
      </w:r>
      <w:r w:rsidR="00F9634B" w:rsidRPr="00BE3A95">
        <w:rPr>
          <w:rFonts w:ascii="Bell MT" w:hAnsi="Bell MT"/>
          <w:sz w:val="24"/>
          <w:szCs w:val="24"/>
        </w:rPr>
        <w:t>–</w:t>
      </w:r>
      <w:r w:rsidRPr="00BE3A95">
        <w:rPr>
          <w:rFonts w:ascii="Bell MT" w:hAnsi="Bell MT"/>
          <w:sz w:val="24"/>
          <w:szCs w:val="24"/>
        </w:rPr>
        <w:t xml:space="preserve"> </w:t>
      </w:r>
      <w:r w:rsidR="009C4359" w:rsidRPr="00BE3A95">
        <w:rPr>
          <w:rFonts w:ascii="Bell MT" w:hAnsi="Bell MT"/>
          <w:sz w:val="24"/>
          <w:szCs w:val="24"/>
        </w:rPr>
        <w:t>Framework set up</w:t>
      </w:r>
      <w:r w:rsidR="00404B20">
        <w:rPr>
          <w:rFonts w:ascii="Bell MT" w:hAnsi="Bell MT"/>
          <w:sz w:val="24"/>
          <w:szCs w:val="24"/>
        </w:rPr>
        <w:t>:</w:t>
      </w:r>
    </w:p>
    <w:p w14:paraId="7F0FE03E" w14:textId="469497D6" w:rsidR="009C4359" w:rsidRPr="00BE3A95" w:rsidRDefault="00BB7967" w:rsidP="00813B2A">
      <w:pPr>
        <w:rPr>
          <w:rFonts w:ascii="Bell MT" w:hAnsi="Bell MT"/>
          <w:sz w:val="24"/>
          <w:szCs w:val="24"/>
        </w:rPr>
      </w:pPr>
      <w:r w:rsidRPr="00BE3A95">
        <w:rPr>
          <w:rFonts w:ascii="Bell MT" w:hAnsi="Bell MT"/>
          <w:sz w:val="24"/>
          <w:szCs w:val="24"/>
        </w:rPr>
        <w:t xml:space="preserve">In this iteration, the provided framework is refactored to assist on separation of Direct3D initialisation and the actual implementation. A “free – look” camera movement will </w:t>
      </w:r>
      <w:r w:rsidR="008F6069">
        <w:rPr>
          <w:rFonts w:ascii="Bell MT" w:hAnsi="Bell MT"/>
          <w:sz w:val="24"/>
          <w:szCs w:val="24"/>
        </w:rPr>
        <w:t>enable</w:t>
      </w:r>
      <w:r w:rsidR="009B32AD" w:rsidRPr="00BE3A95">
        <w:rPr>
          <w:rFonts w:ascii="Bell MT" w:hAnsi="Bell MT"/>
          <w:sz w:val="24"/>
          <w:szCs w:val="24"/>
        </w:rPr>
        <w:t xml:space="preserve"> the user to navigate around</w:t>
      </w:r>
      <w:r w:rsidRPr="00BE3A95">
        <w:rPr>
          <w:rFonts w:ascii="Bell MT" w:hAnsi="Bell MT"/>
          <w:sz w:val="24"/>
          <w:szCs w:val="24"/>
        </w:rPr>
        <w:t xml:space="preserve"> the scene</w:t>
      </w:r>
      <w:r w:rsidR="009B32AD" w:rsidRPr="00BE3A95">
        <w:rPr>
          <w:rFonts w:ascii="Bell MT" w:hAnsi="Bell MT"/>
          <w:sz w:val="24"/>
          <w:szCs w:val="24"/>
        </w:rPr>
        <w:t xml:space="preserve"> with ease. </w:t>
      </w:r>
      <w:r w:rsidRPr="00BE3A95">
        <w:rPr>
          <w:rFonts w:ascii="Bell MT" w:hAnsi="Bell MT"/>
          <w:sz w:val="24"/>
          <w:szCs w:val="24"/>
        </w:rPr>
        <w:t xml:space="preserve"> </w:t>
      </w:r>
    </w:p>
    <w:p w14:paraId="7C834AEA" w14:textId="6D2C082D" w:rsidR="00F9634B" w:rsidRPr="00BE3A95" w:rsidRDefault="00F9634B" w:rsidP="00813B2A">
      <w:pPr>
        <w:rPr>
          <w:rFonts w:ascii="Bell MT" w:hAnsi="Bell MT"/>
          <w:sz w:val="24"/>
          <w:szCs w:val="24"/>
        </w:rPr>
      </w:pPr>
      <w:r w:rsidRPr="00404B20">
        <w:rPr>
          <w:rFonts w:ascii="Bell MT" w:hAnsi="Bell MT"/>
          <w:b/>
          <w:bCs/>
          <w:sz w:val="24"/>
          <w:szCs w:val="24"/>
        </w:rPr>
        <w:t>Iteration 3</w:t>
      </w:r>
      <w:r w:rsidRPr="00BE3A95">
        <w:rPr>
          <w:rFonts w:ascii="Bell MT" w:hAnsi="Bell MT"/>
          <w:sz w:val="24"/>
          <w:szCs w:val="24"/>
        </w:rPr>
        <w:t xml:space="preserve"> –</w:t>
      </w:r>
      <w:r w:rsidR="00BB7967" w:rsidRPr="00BE3A95">
        <w:rPr>
          <w:rFonts w:ascii="Bell MT" w:hAnsi="Bell MT"/>
          <w:sz w:val="24"/>
          <w:szCs w:val="24"/>
        </w:rPr>
        <w:t xml:space="preserve"> </w:t>
      </w:r>
      <w:r w:rsidR="009B32AD" w:rsidRPr="00BE3A95">
        <w:rPr>
          <w:rFonts w:ascii="Bell MT" w:hAnsi="Bell MT"/>
          <w:sz w:val="24"/>
          <w:szCs w:val="24"/>
        </w:rPr>
        <w:t>ImGui integration and Voxel class</w:t>
      </w:r>
      <w:r w:rsidR="00404B20">
        <w:rPr>
          <w:rFonts w:ascii="Bell MT" w:hAnsi="Bell MT"/>
          <w:sz w:val="24"/>
          <w:szCs w:val="24"/>
        </w:rPr>
        <w:t>:</w:t>
      </w:r>
    </w:p>
    <w:p w14:paraId="017F515D" w14:textId="76F6C03F" w:rsidR="009B32AD" w:rsidRDefault="009B32AD" w:rsidP="00B10A77">
      <w:pPr>
        <w:rPr>
          <w:ins w:id="880" w:author="Tassos Anastasiou" w:date="2020-05-09T13:01:00Z"/>
          <w:rFonts w:ascii="Bell MT" w:hAnsi="Bell MT"/>
          <w:sz w:val="24"/>
          <w:szCs w:val="24"/>
        </w:rPr>
      </w:pPr>
      <w:r w:rsidRPr="00BE3A95">
        <w:rPr>
          <w:rFonts w:ascii="Bell MT" w:hAnsi="Bell MT"/>
          <w:sz w:val="24"/>
          <w:szCs w:val="24"/>
        </w:rPr>
        <w:t>In this iteration, Immediate Mode Graphical User interface (ImGui) will be integrated</w:t>
      </w:r>
      <w:r w:rsidR="004762F6" w:rsidRPr="00BE3A95">
        <w:rPr>
          <w:rFonts w:ascii="Bell MT" w:hAnsi="Bell MT"/>
          <w:sz w:val="24"/>
          <w:szCs w:val="24"/>
        </w:rPr>
        <w:t xml:space="preserve"> into the fram</w:t>
      </w:r>
      <w:r w:rsidR="00CA474F" w:rsidRPr="00BE3A95">
        <w:rPr>
          <w:rFonts w:ascii="Bell MT" w:hAnsi="Bell MT"/>
          <w:sz w:val="24"/>
          <w:szCs w:val="24"/>
        </w:rPr>
        <w:t>e</w:t>
      </w:r>
      <w:r w:rsidR="004762F6" w:rsidRPr="00BE3A95">
        <w:rPr>
          <w:rFonts w:ascii="Bell MT" w:hAnsi="Bell MT"/>
          <w:sz w:val="24"/>
          <w:szCs w:val="24"/>
        </w:rPr>
        <w:t>work</w:t>
      </w:r>
      <w:r w:rsidRPr="00BE3A95">
        <w:rPr>
          <w:rFonts w:ascii="Bell MT" w:hAnsi="Bell MT"/>
          <w:sz w:val="24"/>
          <w:szCs w:val="24"/>
        </w:rPr>
        <w:t xml:space="preserve"> to assist on development. ImGui is a</w:t>
      </w:r>
      <w:r w:rsidR="004B17BB" w:rsidRPr="00BE3A95">
        <w:rPr>
          <w:rFonts w:ascii="Bell MT" w:hAnsi="Bell MT"/>
          <w:sz w:val="24"/>
          <w:szCs w:val="24"/>
        </w:rPr>
        <w:t>n open-source</w:t>
      </w:r>
      <w:r w:rsidRPr="00BE3A95">
        <w:rPr>
          <w:rFonts w:ascii="Bell MT" w:hAnsi="Bell MT"/>
          <w:sz w:val="24"/>
          <w:szCs w:val="24"/>
        </w:rPr>
        <w:t xml:space="preserve"> tool</w:t>
      </w:r>
      <w:r w:rsidR="004B17BB" w:rsidRPr="00BE3A95">
        <w:rPr>
          <w:rFonts w:ascii="Bell MT" w:hAnsi="Bell MT"/>
          <w:sz w:val="24"/>
          <w:szCs w:val="24"/>
        </w:rPr>
        <w:t>, licenced under MIT licence. It is a graphical user interface used for simplicity and productivity by outputting optimized vertex buffers that can be rendered anytime in a 3D-</w:t>
      </w:r>
      <w:del w:id="881" w:author="Tassos Anastasiou" w:date="2020-05-09T13:00:00Z">
        <w:r w:rsidR="004B17BB" w:rsidRPr="00BE3A95" w:rsidDel="00EC2D7D">
          <w:rPr>
            <w:rFonts w:ascii="Bell MT" w:hAnsi="Bell MT"/>
            <w:sz w:val="24"/>
            <w:szCs w:val="24"/>
          </w:rPr>
          <w:delText xml:space="preserve"> </w:delText>
        </w:r>
      </w:del>
      <w:r w:rsidR="004B17BB" w:rsidRPr="00BE3A95">
        <w:rPr>
          <w:rFonts w:ascii="Bell MT" w:hAnsi="Bell MT"/>
          <w:sz w:val="24"/>
          <w:szCs w:val="24"/>
        </w:rPr>
        <w:t xml:space="preserve">pipeline enabled application </w:t>
      </w:r>
      <w:r w:rsidR="004B17BB" w:rsidRPr="0079480D">
        <w:rPr>
          <w:rFonts w:ascii="Bell MT" w:hAnsi="Bell MT"/>
          <w:color w:val="FF0000"/>
          <w:sz w:val="24"/>
          <w:szCs w:val="24"/>
          <w:rPrChange w:id="882" w:author="Tassos Anastasiou" w:date="2020-05-09T13:00:00Z">
            <w:rPr>
              <w:rFonts w:ascii="Bell MT" w:hAnsi="Bell MT"/>
              <w:sz w:val="24"/>
              <w:szCs w:val="24"/>
            </w:rPr>
          </w:rPrChange>
        </w:rPr>
        <w:t>[45]</w:t>
      </w:r>
      <w:r w:rsidR="004762F6" w:rsidRPr="00BE3A95">
        <w:rPr>
          <w:rFonts w:ascii="Bell MT" w:hAnsi="Bell MT"/>
          <w:sz w:val="24"/>
          <w:szCs w:val="24"/>
        </w:rPr>
        <w:t xml:space="preserve">. </w:t>
      </w:r>
      <w:r w:rsidR="00B10A77" w:rsidRPr="00BE3A95">
        <w:rPr>
          <w:rFonts w:ascii="Bell MT" w:hAnsi="Bell MT"/>
          <w:sz w:val="24"/>
          <w:szCs w:val="24"/>
        </w:rPr>
        <w:t xml:space="preserve">This will allow for instant and organised data access to relevant information of an object but also immediate update of any transformations, adjustments or </w:t>
      </w:r>
      <w:r w:rsidR="00972C0A" w:rsidRPr="00BE3A95">
        <w:rPr>
          <w:rFonts w:ascii="Bell MT" w:hAnsi="Bell MT"/>
          <w:sz w:val="24"/>
          <w:szCs w:val="24"/>
        </w:rPr>
        <w:t>flags.</w:t>
      </w:r>
      <w:r w:rsidR="00606C15" w:rsidRPr="00BE3A95">
        <w:rPr>
          <w:rFonts w:ascii="Bell MT" w:hAnsi="Bell MT"/>
          <w:sz w:val="24"/>
          <w:szCs w:val="24"/>
        </w:rPr>
        <w:t xml:space="preserve"> After ImGui integration, a definition of</w:t>
      </w:r>
      <w:r w:rsidR="0081539A">
        <w:rPr>
          <w:rFonts w:ascii="Bell MT" w:hAnsi="Bell MT"/>
          <w:sz w:val="24"/>
          <w:szCs w:val="24"/>
        </w:rPr>
        <w:t xml:space="preserve"> a</w:t>
      </w:r>
      <w:r w:rsidR="00606C15" w:rsidRPr="00BE3A95">
        <w:rPr>
          <w:rFonts w:ascii="Bell MT" w:hAnsi="Bell MT"/>
          <w:sz w:val="24"/>
          <w:szCs w:val="24"/>
        </w:rPr>
        <w:t xml:space="preserve"> voxel class and rendering of a voxel grid will be the next logical step.</w:t>
      </w:r>
    </w:p>
    <w:p w14:paraId="6F3AF6EE" w14:textId="77777777" w:rsidR="00586F80" w:rsidRPr="00BE3A95" w:rsidRDefault="00586F80" w:rsidP="00B10A77">
      <w:pPr>
        <w:rPr>
          <w:rFonts w:ascii="Bell MT" w:hAnsi="Bell MT"/>
          <w:sz w:val="24"/>
          <w:szCs w:val="24"/>
        </w:rPr>
      </w:pPr>
    </w:p>
    <w:p w14:paraId="7FA8BB93" w14:textId="0CC37199" w:rsidR="00F9634B" w:rsidRPr="00BE3A95" w:rsidRDefault="00F9634B" w:rsidP="00813B2A">
      <w:pPr>
        <w:rPr>
          <w:rFonts w:ascii="Bell MT" w:hAnsi="Bell MT"/>
          <w:sz w:val="24"/>
          <w:szCs w:val="24"/>
        </w:rPr>
      </w:pPr>
      <w:r w:rsidRPr="00404B20">
        <w:rPr>
          <w:rFonts w:ascii="Bell MT" w:hAnsi="Bell MT"/>
          <w:b/>
          <w:bCs/>
          <w:sz w:val="24"/>
          <w:szCs w:val="24"/>
        </w:rPr>
        <w:lastRenderedPageBreak/>
        <w:t>Iteration 4</w:t>
      </w:r>
      <w:r w:rsidRPr="00BE3A95">
        <w:rPr>
          <w:rFonts w:ascii="Bell MT" w:hAnsi="Bell MT"/>
          <w:sz w:val="24"/>
          <w:szCs w:val="24"/>
        </w:rPr>
        <w:t xml:space="preserve"> – </w:t>
      </w:r>
      <w:r w:rsidR="00D20FB9" w:rsidRPr="00BE3A95">
        <w:rPr>
          <w:rFonts w:ascii="Bell MT" w:hAnsi="Bell MT"/>
          <w:sz w:val="24"/>
          <w:szCs w:val="24"/>
        </w:rPr>
        <w:t>Terrain generation</w:t>
      </w:r>
      <w:r w:rsidR="00404B20">
        <w:rPr>
          <w:rFonts w:ascii="Bell MT" w:hAnsi="Bell MT"/>
          <w:sz w:val="24"/>
          <w:szCs w:val="24"/>
        </w:rPr>
        <w:t>:</w:t>
      </w:r>
    </w:p>
    <w:p w14:paraId="472C14E6" w14:textId="2643D58B" w:rsidR="00185389" w:rsidRPr="00BE3A95" w:rsidRDefault="0056622F" w:rsidP="00813B2A">
      <w:pPr>
        <w:rPr>
          <w:rFonts w:ascii="Bell MT" w:hAnsi="Bell MT"/>
          <w:sz w:val="24"/>
          <w:szCs w:val="24"/>
        </w:rPr>
      </w:pPr>
      <w:r>
        <w:rPr>
          <w:rFonts w:ascii="Bell MT" w:hAnsi="Bell MT"/>
          <w:sz w:val="24"/>
          <w:szCs w:val="24"/>
        </w:rPr>
        <w:t xml:space="preserve">Once the basic framework has come into place, the terrain generation using voxels is going to be developed. </w:t>
      </w:r>
    </w:p>
    <w:p w14:paraId="2D3D7B78" w14:textId="1363F869" w:rsidR="00F9634B" w:rsidRDefault="00F9634B" w:rsidP="00813B2A">
      <w:pPr>
        <w:rPr>
          <w:rFonts w:ascii="Bell MT" w:hAnsi="Bell MT"/>
          <w:sz w:val="24"/>
          <w:szCs w:val="24"/>
        </w:rPr>
      </w:pPr>
      <w:r w:rsidRPr="00404B20">
        <w:rPr>
          <w:rFonts w:ascii="Bell MT" w:hAnsi="Bell MT"/>
          <w:b/>
          <w:bCs/>
          <w:sz w:val="24"/>
          <w:szCs w:val="24"/>
        </w:rPr>
        <w:t>Iteration 5</w:t>
      </w:r>
      <w:r w:rsidRPr="00BE3A95">
        <w:rPr>
          <w:rFonts w:ascii="Bell MT" w:hAnsi="Bell MT"/>
          <w:sz w:val="24"/>
          <w:szCs w:val="24"/>
        </w:rPr>
        <w:t xml:space="preserve"> – </w:t>
      </w:r>
      <w:r w:rsidR="001439B5" w:rsidRPr="00BE3A95">
        <w:rPr>
          <w:rFonts w:ascii="Bell MT" w:hAnsi="Bell MT"/>
          <w:sz w:val="24"/>
          <w:szCs w:val="24"/>
        </w:rPr>
        <w:t>Boolean operations</w:t>
      </w:r>
      <w:r w:rsidR="00404B20">
        <w:rPr>
          <w:rFonts w:ascii="Bell MT" w:hAnsi="Bell MT"/>
          <w:sz w:val="24"/>
          <w:szCs w:val="24"/>
        </w:rPr>
        <w:t>:</w:t>
      </w:r>
    </w:p>
    <w:p w14:paraId="7D3D8F7C" w14:textId="399D167F" w:rsidR="0056622F" w:rsidRPr="00BE3A95" w:rsidRDefault="0056622F" w:rsidP="00813B2A">
      <w:pPr>
        <w:rPr>
          <w:rFonts w:ascii="Bell MT" w:hAnsi="Bell MT"/>
          <w:sz w:val="24"/>
          <w:szCs w:val="24"/>
        </w:rPr>
      </w:pPr>
      <w:r>
        <w:rPr>
          <w:rFonts w:ascii="Bell MT" w:hAnsi="Bell MT"/>
          <w:sz w:val="24"/>
          <w:szCs w:val="24"/>
        </w:rPr>
        <w:t>Once the terrain of voxels</w:t>
      </w:r>
      <w:r w:rsidR="008327DA">
        <w:rPr>
          <w:rFonts w:ascii="Bell MT" w:hAnsi="Bell MT"/>
          <w:sz w:val="24"/>
          <w:szCs w:val="24"/>
        </w:rPr>
        <w:t xml:space="preserve"> can be generated</w:t>
      </w:r>
      <w:r>
        <w:rPr>
          <w:rFonts w:ascii="Bell MT" w:hAnsi="Bell MT"/>
          <w:sz w:val="24"/>
          <w:szCs w:val="24"/>
        </w:rPr>
        <w:t>, adding destructib</w:t>
      </w:r>
      <w:r w:rsidR="00983F97">
        <w:rPr>
          <w:rFonts w:ascii="Bell MT" w:hAnsi="Bell MT"/>
          <w:sz w:val="24"/>
          <w:szCs w:val="24"/>
        </w:rPr>
        <w:t xml:space="preserve">ility to </w:t>
      </w:r>
      <w:r w:rsidR="008327DA">
        <w:rPr>
          <w:rFonts w:ascii="Bell MT" w:hAnsi="Bell MT"/>
          <w:sz w:val="24"/>
          <w:szCs w:val="24"/>
        </w:rPr>
        <w:t>the environments using brushes and Boolean operation</w:t>
      </w:r>
      <w:ins w:id="883" w:author="Tassos Anastasiou" w:date="2020-05-09T13:02:00Z">
        <w:r w:rsidR="00145279">
          <w:rPr>
            <w:rFonts w:ascii="Bell MT" w:hAnsi="Bell MT"/>
            <w:sz w:val="24"/>
            <w:szCs w:val="24"/>
          </w:rPr>
          <w:t>s</w:t>
        </w:r>
      </w:ins>
      <w:r w:rsidR="008327DA">
        <w:rPr>
          <w:rFonts w:ascii="Bell MT" w:hAnsi="Bell MT"/>
          <w:sz w:val="24"/>
          <w:szCs w:val="24"/>
        </w:rPr>
        <w:t xml:space="preserve"> will be the next step.</w:t>
      </w:r>
    </w:p>
    <w:p w14:paraId="0F14FC86" w14:textId="524DA2FB" w:rsidR="00F9634B" w:rsidRDefault="00F9634B" w:rsidP="00813B2A">
      <w:pPr>
        <w:rPr>
          <w:rFonts w:ascii="Bell MT" w:hAnsi="Bell MT"/>
          <w:sz w:val="24"/>
          <w:szCs w:val="24"/>
        </w:rPr>
      </w:pPr>
      <w:r w:rsidRPr="00404B20">
        <w:rPr>
          <w:rFonts w:ascii="Bell MT" w:hAnsi="Bell MT"/>
          <w:b/>
          <w:bCs/>
          <w:sz w:val="24"/>
          <w:szCs w:val="24"/>
        </w:rPr>
        <w:t>Iteration 6</w:t>
      </w:r>
      <w:r w:rsidRPr="00BE3A95">
        <w:rPr>
          <w:rFonts w:ascii="Bell MT" w:hAnsi="Bell MT"/>
          <w:sz w:val="24"/>
          <w:szCs w:val="24"/>
        </w:rPr>
        <w:t xml:space="preserve"> – </w:t>
      </w:r>
      <w:r w:rsidR="00D20FB9" w:rsidRPr="00BE3A95">
        <w:rPr>
          <w:rFonts w:ascii="Bell MT" w:hAnsi="Bell MT"/>
          <w:sz w:val="24"/>
          <w:szCs w:val="24"/>
        </w:rPr>
        <w:t>Testing</w:t>
      </w:r>
      <w:r w:rsidR="0056622F">
        <w:rPr>
          <w:rFonts w:ascii="Bell MT" w:hAnsi="Bell MT"/>
          <w:sz w:val="24"/>
          <w:szCs w:val="24"/>
        </w:rPr>
        <w:t xml:space="preserve"> and optimisation</w:t>
      </w:r>
      <w:r w:rsidR="00404B20">
        <w:rPr>
          <w:rFonts w:ascii="Bell MT" w:hAnsi="Bell MT"/>
          <w:sz w:val="24"/>
          <w:szCs w:val="24"/>
        </w:rPr>
        <w:t>:</w:t>
      </w:r>
    </w:p>
    <w:p w14:paraId="07726AA7" w14:textId="386ED476" w:rsidR="008327DA" w:rsidRDefault="008327DA" w:rsidP="00813B2A">
      <w:pPr>
        <w:rPr>
          <w:ins w:id="884" w:author="Christos-Emmanouil Anastasiou" w:date="2020-05-05T19:30:00Z"/>
          <w:rFonts w:ascii="Bell MT" w:hAnsi="Bell MT"/>
          <w:sz w:val="24"/>
          <w:szCs w:val="24"/>
        </w:rPr>
      </w:pPr>
      <w:r>
        <w:rPr>
          <w:rFonts w:ascii="Bell MT" w:hAnsi="Bell MT"/>
          <w:sz w:val="24"/>
          <w:szCs w:val="24"/>
        </w:rPr>
        <w:t>Once the destructible environment has been produced, time for further tests and optimisations will be given.</w:t>
      </w:r>
    </w:p>
    <w:p w14:paraId="0ED987EA" w14:textId="4A3FD5B4" w:rsidR="004C6EE9" w:rsidRDefault="004C6EE9" w:rsidP="00813B2A">
      <w:pPr>
        <w:rPr>
          <w:ins w:id="885" w:author="Christos-Emmanouil Anastasiou" w:date="2020-05-05T19:30:00Z"/>
          <w:rFonts w:ascii="Bell MT" w:hAnsi="Bell MT"/>
          <w:sz w:val="24"/>
          <w:szCs w:val="24"/>
        </w:rPr>
      </w:pPr>
    </w:p>
    <w:p w14:paraId="0DF62EFD" w14:textId="38755629" w:rsidR="004C6EE9" w:rsidRDefault="004C6EE9" w:rsidP="00813B2A">
      <w:pPr>
        <w:rPr>
          <w:ins w:id="886" w:author="Christos-Emmanouil Anastasiou" w:date="2020-05-05T19:30:00Z"/>
          <w:rFonts w:ascii="Bell MT" w:hAnsi="Bell MT"/>
          <w:sz w:val="24"/>
          <w:szCs w:val="24"/>
        </w:rPr>
      </w:pPr>
    </w:p>
    <w:p w14:paraId="087729DB" w14:textId="77777777" w:rsidR="004C6EE9" w:rsidRPr="00BE3A95" w:rsidRDefault="004C6EE9" w:rsidP="00813B2A">
      <w:pPr>
        <w:rPr>
          <w:rFonts w:ascii="Bell MT" w:hAnsi="Bell MT"/>
          <w:sz w:val="24"/>
          <w:szCs w:val="24"/>
        </w:rPr>
      </w:pPr>
    </w:p>
    <w:p w14:paraId="50FCD7CD" w14:textId="77777777" w:rsidR="00AB058D" w:rsidRDefault="00AB058D">
      <w:pPr>
        <w:rPr>
          <w:ins w:id="887" w:author="Tassos Anastasiou" w:date="2020-05-09T13:07:00Z"/>
          <w:rFonts w:asciiTheme="majorHAnsi" w:eastAsiaTheme="majorEastAsia" w:hAnsiTheme="majorHAnsi" w:cstheme="majorBidi"/>
          <w:b/>
          <w:bCs/>
          <w:caps/>
          <w:spacing w:val="4"/>
          <w:sz w:val="36"/>
          <w:szCs w:val="36"/>
        </w:rPr>
      </w:pPr>
      <w:ins w:id="888" w:author="Tassos Anastasiou" w:date="2020-05-09T13:07:00Z">
        <w:r>
          <w:rPr>
            <w:sz w:val="36"/>
            <w:szCs w:val="36"/>
          </w:rPr>
          <w:br w:type="page"/>
        </w:r>
      </w:ins>
    </w:p>
    <w:p w14:paraId="66590325" w14:textId="58D3D0C4" w:rsidR="00162771" w:rsidRPr="00162771" w:rsidRDefault="00162771" w:rsidP="00162771">
      <w:pPr>
        <w:pStyle w:val="Heading1"/>
        <w:rPr>
          <w:sz w:val="36"/>
          <w:szCs w:val="36"/>
        </w:rPr>
      </w:pPr>
      <w:del w:id="889" w:author="Tassos Anastasiou" w:date="2020-05-01T18:14:00Z">
        <w:r w:rsidRPr="00162771" w:rsidDel="00422949">
          <w:rPr>
            <w:sz w:val="36"/>
            <w:szCs w:val="36"/>
          </w:rPr>
          <w:lastRenderedPageBreak/>
          <w:delText xml:space="preserve">Chapter 4 </w:delText>
        </w:r>
      </w:del>
      <w:bookmarkStart w:id="890" w:name="_Toc40412167"/>
      <w:bookmarkEnd w:id="890"/>
    </w:p>
    <w:p w14:paraId="1244D06E" w14:textId="0C13BBFD" w:rsidR="005F3DD1" w:rsidDel="000839C1" w:rsidRDefault="000277EC">
      <w:pPr>
        <w:pStyle w:val="Heading2"/>
        <w:numPr>
          <w:ilvl w:val="0"/>
          <w:numId w:val="0"/>
        </w:numPr>
        <w:ind w:left="576"/>
        <w:rPr>
          <w:del w:id="891" w:author="Tassos Anastasiou" w:date="2020-05-09T13:07:00Z"/>
        </w:rPr>
        <w:pPrChange w:id="892" w:author="Christos-Emmanouil Anastasiou" w:date="2020-05-02T19:31:00Z">
          <w:pPr>
            <w:pStyle w:val="Heading1"/>
          </w:pPr>
        </w:pPrChange>
      </w:pPr>
      <w:del w:id="893" w:author="Tassos Anastasiou" w:date="2020-05-01T18:14:00Z">
        <w:r w:rsidDel="00422949">
          <w:delText xml:space="preserve">4.1 </w:delText>
        </w:r>
      </w:del>
      <w:del w:id="894" w:author="Tassos Anastasiou" w:date="2020-05-09T13:07:00Z">
        <w:r w:rsidR="00162771" w:rsidDel="000839C1">
          <w:delText>implementation</w:delText>
        </w:r>
        <w:bookmarkStart w:id="895" w:name="_Toc39938949"/>
        <w:bookmarkStart w:id="896" w:name="_Toc39938986"/>
        <w:bookmarkStart w:id="897" w:name="_Toc39939023"/>
        <w:bookmarkStart w:id="898" w:name="_Toc39939062"/>
        <w:bookmarkStart w:id="899" w:name="_Toc40411973"/>
        <w:bookmarkStart w:id="900" w:name="_Toc40412168"/>
        <w:bookmarkEnd w:id="895"/>
        <w:bookmarkEnd w:id="896"/>
        <w:bookmarkEnd w:id="897"/>
        <w:bookmarkEnd w:id="898"/>
        <w:bookmarkEnd w:id="899"/>
        <w:bookmarkEnd w:id="900"/>
      </w:del>
    </w:p>
    <w:p w14:paraId="61C7FF30" w14:textId="7006A881" w:rsidR="00F658CB" w:rsidRDefault="00F658CB">
      <w:pPr>
        <w:pStyle w:val="Heading2"/>
        <w:pPrChange w:id="901" w:author="Tassos Anastasiou" w:date="2020-05-01T18:16:00Z">
          <w:pPr>
            <w:pStyle w:val="Heading1"/>
          </w:pPr>
        </w:pPrChange>
      </w:pPr>
      <w:bookmarkStart w:id="902" w:name="_Toc40412169"/>
      <w:r>
        <w:t>Iteration 1 – Program structure and design</w:t>
      </w:r>
      <w:bookmarkEnd w:id="902"/>
    </w:p>
    <w:p w14:paraId="4A7B6143" w14:textId="79C2BEBB" w:rsidR="00A939CF" w:rsidRDefault="0003455A" w:rsidP="00A939CF">
      <w:pPr>
        <w:rPr>
          <w:ins w:id="903" w:author="Tassos Anastasiou" w:date="2020-05-09T13:07:00Z"/>
          <w:rFonts w:ascii="Bell MT" w:hAnsi="Bell MT"/>
          <w:sz w:val="24"/>
          <w:szCs w:val="24"/>
        </w:rPr>
      </w:pPr>
      <w:r w:rsidRPr="00ED2D65">
        <w:rPr>
          <w:rFonts w:ascii="Bell MT" w:hAnsi="Bell MT"/>
          <w:sz w:val="24"/>
          <w:szCs w:val="24"/>
        </w:rPr>
        <w:t xml:space="preserve">In this initial iteration, an API is selected, </w:t>
      </w:r>
      <w:r w:rsidR="00C37A9D" w:rsidRPr="00ED2D65">
        <w:rPr>
          <w:rFonts w:ascii="Bell MT" w:hAnsi="Bell MT"/>
          <w:sz w:val="24"/>
          <w:szCs w:val="24"/>
        </w:rPr>
        <w:t>and the program’s architecture is introduced</w:t>
      </w:r>
      <w:r w:rsidR="0083773B" w:rsidRPr="00ED2D65">
        <w:rPr>
          <w:rFonts w:ascii="Bell MT" w:hAnsi="Bell MT"/>
          <w:sz w:val="24"/>
          <w:szCs w:val="24"/>
        </w:rPr>
        <w:t xml:space="preserve"> and demonstrated using a generic class diagram</w:t>
      </w:r>
      <w:r w:rsidR="00C37A9D" w:rsidRPr="00ED2D65">
        <w:rPr>
          <w:rFonts w:ascii="Bell MT" w:hAnsi="Bell MT"/>
          <w:sz w:val="24"/>
          <w:szCs w:val="24"/>
        </w:rPr>
        <w:t xml:space="preserve">. </w:t>
      </w:r>
      <w:r w:rsidR="0083773B" w:rsidRPr="00ED2D65">
        <w:rPr>
          <w:rFonts w:ascii="Bell MT" w:hAnsi="Bell MT"/>
          <w:sz w:val="24"/>
          <w:szCs w:val="24"/>
        </w:rPr>
        <w:t>Followed</w:t>
      </w:r>
      <w:r w:rsidR="00C37A9D" w:rsidRPr="00ED2D65">
        <w:rPr>
          <w:rFonts w:ascii="Bell MT" w:hAnsi="Bell MT"/>
          <w:sz w:val="24"/>
          <w:szCs w:val="24"/>
        </w:rPr>
        <w:t xml:space="preserve"> by a</w:t>
      </w:r>
      <w:r w:rsidR="0083773B" w:rsidRPr="00ED2D65">
        <w:rPr>
          <w:rFonts w:ascii="Bell MT" w:hAnsi="Bell MT"/>
          <w:sz w:val="24"/>
          <w:szCs w:val="24"/>
        </w:rPr>
        <w:t xml:space="preserve"> </w:t>
      </w:r>
      <w:r w:rsidR="006B6E82" w:rsidRPr="00ED2D65">
        <w:rPr>
          <w:rFonts w:ascii="Bell MT" w:hAnsi="Bell MT"/>
          <w:sz w:val="24"/>
          <w:szCs w:val="24"/>
        </w:rPr>
        <w:t>breakdown</w:t>
      </w:r>
      <w:r w:rsidR="0083773B" w:rsidRPr="00ED2D65">
        <w:rPr>
          <w:rFonts w:ascii="Bell MT" w:hAnsi="Bell MT"/>
          <w:sz w:val="24"/>
          <w:szCs w:val="24"/>
        </w:rPr>
        <w:t xml:space="preserve"> of the prioritised desired elements using the MoSCoW technique. </w:t>
      </w:r>
    </w:p>
    <w:p w14:paraId="04630F1F" w14:textId="77777777" w:rsidR="00AB058D" w:rsidRPr="00ED2D65" w:rsidRDefault="00AB058D" w:rsidP="00A939CF">
      <w:pPr>
        <w:rPr>
          <w:rFonts w:ascii="Bell MT" w:hAnsi="Bell MT"/>
          <w:sz w:val="24"/>
          <w:szCs w:val="24"/>
        </w:rPr>
      </w:pPr>
    </w:p>
    <w:p w14:paraId="3D32C1A8" w14:textId="1943F5B5" w:rsidR="001E719C" w:rsidRDefault="001E719C">
      <w:pPr>
        <w:pStyle w:val="Heading3"/>
        <w:pPrChange w:id="904" w:author="Tassos Anastasiou" w:date="2020-05-01T18:16:00Z">
          <w:pPr>
            <w:pStyle w:val="Heading2"/>
          </w:pPr>
        </w:pPrChange>
      </w:pPr>
      <w:bookmarkStart w:id="905" w:name="_Toc40412170"/>
      <w:r>
        <w:t xml:space="preserve">Selection of </w:t>
      </w:r>
      <w:r w:rsidR="00C63A5B">
        <w:t>Application Programmable Interface (API)</w:t>
      </w:r>
      <w:bookmarkEnd w:id="905"/>
    </w:p>
    <w:p w14:paraId="31F96329" w14:textId="1E7AFEE6" w:rsidR="00221840" w:rsidRDefault="001E719C" w:rsidP="001E719C">
      <w:pPr>
        <w:rPr>
          <w:rFonts w:ascii="Bell MT" w:hAnsi="Bell MT"/>
          <w:sz w:val="24"/>
          <w:szCs w:val="24"/>
        </w:rPr>
      </w:pPr>
      <w:r w:rsidRPr="00ED2D65">
        <w:rPr>
          <w:rFonts w:ascii="Bell MT" w:hAnsi="Bell MT"/>
          <w:sz w:val="24"/>
          <w:szCs w:val="24"/>
        </w:rPr>
        <w:t>There are many APIs available</w:t>
      </w:r>
      <w:r w:rsidR="00D60ED5" w:rsidRPr="00ED2D65">
        <w:rPr>
          <w:rFonts w:ascii="Bell MT" w:hAnsi="Bell MT"/>
          <w:sz w:val="24"/>
          <w:szCs w:val="24"/>
        </w:rPr>
        <w:t xml:space="preserve"> but due to author’s past experience</w:t>
      </w:r>
      <w:r w:rsidRPr="00ED2D65">
        <w:rPr>
          <w:rFonts w:ascii="Bell MT" w:hAnsi="Bell MT"/>
          <w:sz w:val="24"/>
          <w:szCs w:val="24"/>
        </w:rPr>
        <w:t xml:space="preserve"> the one that is going to be used for this</w:t>
      </w:r>
      <w:r w:rsidR="00D60ED5" w:rsidRPr="00ED2D65">
        <w:rPr>
          <w:rFonts w:ascii="Bell MT" w:hAnsi="Bell MT"/>
          <w:sz w:val="24"/>
          <w:szCs w:val="24"/>
        </w:rPr>
        <w:t xml:space="preserve"> </w:t>
      </w:r>
      <w:r w:rsidR="00FF384B" w:rsidRPr="00ED2D65">
        <w:rPr>
          <w:rFonts w:ascii="Bell MT" w:hAnsi="Bell MT"/>
          <w:sz w:val="24"/>
          <w:szCs w:val="24"/>
        </w:rPr>
        <w:t>project</w:t>
      </w:r>
      <w:r w:rsidRPr="00ED2D65">
        <w:rPr>
          <w:rFonts w:ascii="Bell MT" w:hAnsi="Bell MT"/>
          <w:sz w:val="24"/>
          <w:szCs w:val="24"/>
        </w:rPr>
        <w:t xml:space="preserve"> is </w:t>
      </w:r>
      <w:r w:rsidR="00D60ED5" w:rsidRPr="00ED2D65">
        <w:rPr>
          <w:rFonts w:ascii="Bell MT" w:hAnsi="Bell MT"/>
          <w:sz w:val="24"/>
          <w:szCs w:val="24"/>
        </w:rPr>
        <w:t xml:space="preserve">DirectX, version </w:t>
      </w:r>
      <w:r w:rsidRPr="00ED2D65">
        <w:rPr>
          <w:rFonts w:ascii="Bell MT" w:hAnsi="Bell MT"/>
          <w:sz w:val="24"/>
          <w:szCs w:val="24"/>
        </w:rPr>
        <w:t>11.</w:t>
      </w:r>
      <w:r w:rsidR="00D60ED5" w:rsidRPr="00ED2D65">
        <w:rPr>
          <w:rFonts w:ascii="Bell MT" w:hAnsi="Bell MT"/>
          <w:sz w:val="24"/>
          <w:szCs w:val="24"/>
        </w:rPr>
        <w:t xml:space="preserve"> According to Frank D. Luna, Direct 3D is a low – level rendering library used for writing high performance 3D graphics applications. Its API closely models the underlying graphics hardware it controls</w:t>
      </w:r>
      <w:r w:rsidR="00FD5934">
        <w:rPr>
          <w:rFonts w:ascii="Bell MT" w:hAnsi="Bell MT"/>
          <w:sz w:val="24"/>
          <w:szCs w:val="24"/>
        </w:rPr>
        <w:t xml:space="preserve"> </w:t>
      </w:r>
      <w:r w:rsidR="00FD5934" w:rsidRPr="007524E7">
        <w:rPr>
          <w:rFonts w:ascii="Bell MT" w:hAnsi="Bell MT"/>
          <w:color w:val="FF0000"/>
          <w:sz w:val="24"/>
          <w:szCs w:val="24"/>
          <w:rPrChange w:id="906" w:author="Tassos Anastasiou" w:date="2020-05-09T13:09:00Z">
            <w:rPr>
              <w:rFonts w:ascii="Bell MT" w:hAnsi="Bell MT"/>
              <w:sz w:val="24"/>
              <w:szCs w:val="24"/>
            </w:rPr>
          </w:rPrChange>
        </w:rPr>
        <w:t>[43]</w:t>
      </w:r>
      <w:r w:rsidR="00D60ED5" w:rsidRPr="00ED2D65">
        <w:rPr>
          <w:rFonts w:ascii="Bell MT" w:hAnsi="Bell MT"/>
          <w:sz w:val="24"/>
          <w:szCs w:val="24"/>
        </w:rPr>
        <w:t xml:space="preserve">. </w:t>
      </w:r>
      <w:r w:rsidR="0083773B" w:rsidRPr="00ED2D65">
        <w:rPr>
          <w:rFonts w:ascii="Bell MT" w:hAnsi="Bell MT"/>
          <w:sz w:val="24"/>
          <w:szCs w:val="24"/>
        </w:rPr>
        <w:t xml:space="preserve">The framework is provided by one of the course’s modules named </w:t>
      </w:r>
      <w:ins w:id="907" w:author="Tassos Anastasiou" w:date="2020-05-09T13:09:00Z">
        <w:r w:rsidR="00AE6E97">
          <w:rPr>
            <w:rFonts w:ascii="Bell MT" w:hAnsi="Bell MT"/>
            <w:sz w:val="24"/>
            <w:szCs w:val="24"/>
          </w:rPr>
          <w:t>“</w:t>
        </w:r>
      </w:ins>
      <w:r w:rsidR="0083773B" w:rsidRPr="00ED2D65">
        <w:rPr>
          <w:rFonts w:ascii="Bell MT" w:hAnsi="Bell MT"/>
          <w:sz w:val="24"/>
          <w:szCs w:val="24"/>
        </w:rPr>
        <w:t>Advanced graphics and real-time rendering</w:t>
      </w:r>
      <w:ins w:id="908" w:author="Tassos Anastasiou" w:date="2020-05-09T13:09:00Z">
        <w:r w:rsidR="00AE6E97">
          <w:rPr>
            <w:rFonts w:ascii="Bell MT" w:hAnsi="Bell MT"/>
            <w:sz w:val="24"/>
            <w:szCs w:val="24"/>
          </w:rPr>
          <w:t>”</w:t>
        </w:r>
      </w:ins>
      <w:r w:rsidR="0083773B" w:rsidRPr="00ED2D65">
        <w:rPr>
          <w:rFonts w:ascii="Bell MT" w:hAnsi="Bell MT"/>
          <w:sz w:val="24"/>
          <w:szCs w:val="24"/>
        </w:rPr>
        <w:t>.</w:t>
      </w:r>
      <w:r w:rsidR="008F2565" w:rsidRPr="00ED2D65">
        <w:rPr>
          <w:rFonts w:ascii="Bell MT" w:hAnsi="Bell MT"/>
          <w:sz w:val="24"/>
          <w:szCs w:val="24"/>
        </w:rPr>
        <w:t xml:space="preserve"> This framework is supplying the building blocks for initialisation of Direct3D, texture loading, shading, basic camera set up and the rendering of a cube. The framework is then refactored </w:t>
      </w:r>
      <w:r w:rsidR="00174889" w:rsidRPr="00ED2D65">
        <w:rPr>
          <w:rFonts w:ascii="Bell MT" w:hAnsi="Bell MT"/>
          <w:sz w:val="24"/>
          <w:szCs w:val="24"/>
        </w:rPr>
        <w:t>and</w:t>
      </w:r>
      <w:r w:rsidR="008F2565" w:rsidRPr="00ED2D65">
        <w:rPr>
          <w:rFonts w:ascii="Bell MT" w:hAnsi="Bell MT"/>
          <w:sz w:val="24"/>
          <w:szCs w:val="24"/>
        </w:rPr>
        <w:t xml:space="preserve"> b</w:t>
      </w:r>
      <w:r w:rsidR="00174889" w:rsidRPr="00ED2D65">
        <w:rPr>
          <w:rFonts w:ascii="Bell MT" w:hAnsi="Bell MT"/>
          <w:sz w:val="24"/>
          <w:szCs w:val="24"/>
        </w:rPr>
        <w:t>uilt upon to fit the needs of the project.</w:t>
      </w:r>
    </w:p>
    <w:p w14:paraId="2983FDAF" w14:textId="7D7EA037" w:rsidR="001E719C" w:rsidRPr="00ED2D65" w:rsidRDefault="00221840" w:rsidP="00FD5934">
      <w:pPr>
        <w:ind w:firstLine="720"/>
        <w:rPr>
          <w:rFonts w:ascii="Bell MT" w:hAnsi="Bell MT"/>
          <w:sz w:val="24"/>
          <w:szCs w:val="24"/>
        </w:rPr>
      </w:pPr>
      <w:r>
        <w:rPr>
          <w:rFonts w:ascii="Bell MT" w:hAnsi="Bell MT"/>
          <w:sz w:val="24"/>
          <w:szCs w:val="24"/>
        </w:rPr>
        <w:t>T</w:t>
      </w:r>
      <w:r w:rsidR="00ED2D65">
        <w:rPr>
          <w:rFonts w:ascii="Bell MT" w:hAnsi="Bell MT"/>
          <w:sz w:val="24"/>
          <w:szCs w:val="24"/>
        </w:rPr>
        <w:t>he</w:t>
      </w:r>
      <w:r>
        <w:rPr>
          <w:rFonts w:ascii="Bell MT" w:hAnsi="Bell MT"/>
          <w:sz w:val="24"/>
          <w:szCs w:val="24"/>
        </w:rPr>
        <w:t xml:space="preserve"> chosen</w:t>
      </w:r>
      <w:r w:rsidR="00905C9E">
        <w:rPr>
          <w:rFonts w:ascii="Bell MT" w:hAnsi="Bell MT"/>
          <w:sz w:val="24"/>
          <w:szCs w:val="24"/>
        </w:rPr>
        <w:t xml:space="preserve"> </w:t>
      </w:r>
      <w:r w:rsidR="00ED2D65">
        <w:rPr>
          <w:rFonts w:ascii="Bell MT" w:hAnsi="Bell MT"/>
          <w:sz w:val="24"/>
          <w:szCs w:val="24"/>
        </w:rPr>
        <w:t>programming language for developing the engine</w:t>
      </w:r>
      <w:r>
        <w:rPr>
          <w:rFonts w:ascii="Bell MT" w:hAnsi="Bell MT"/>
          <w:sz w:val="24"/>
          <w:szCs w:val="24"/>
        </w:rPr>
        <w:t xml:space="preserve"> is C++</w:t>
      </w:r>
      <w:r w:rsidR="00ED2D65">
        <w:rPr>
          <w:rFonts w:ascii="Bell MT" w:hAnsi="Bell MT"/>
          <w:sz w:val="24"/>
          <w:szCs w:val="24"/>
        </w:rPr>
        <w:t xml:space="preserve">. </w:t>
      </w:r>
      <w:ins w:id="909" w:author="Tassos Anastasiou" w:date="2020-05-09T13:10:00Z">
        <w:r w:rsidR="00DB4761">
          <w:rPr>
            <w:rFonts w:ascii="Bell MT" w:hAnsi="Bell MT"/>
            <w:sz w:val="24"/>
            <w:szCs w:val="24"/>
          </w:rPr>
          <w:br/>
        </w:r>
      </w:ins>
      <w:r w:rsidR="00A62A6F">
        <w:rPr>
          <w:rFonts w:ascii="Bell MT" w:hAnsi="Bell MT"/>
          <w:sz w:val="24"/>
          <w:szCs w:val="24"/>
        </w:rPr>
        <w:t>C++ is compiled straight to machine code</w:t>
      </w:r>
      <w:ins w:id="910" w:author="Tassos Anastasiou" w:date="2020-05-09T13:11:00Z">
        <w:r w:rsidR="006F3B2C">
          <w:rPr>
            <w:rFonts w:ascii="Bell MT" w:hAnsi="Bell MT"/>
            <w:sz w:val="24"/>
            <w:szCs w:val="24"/>
          </w:rPr>
          <w:t>,</w:t>
        </w:r>
      </w:ins>
      <w:r w:rsidR="00A62A6F">
        <w:rPr>
          <w:rFonts w:ascii="Bell MT" w:hAnsi="Bell MT"/>
          <w:sz w:val="24"/>
          <w:szCs w:val="24"/>
        </w:rPr>
        <w:t xml:space="preserve"> </w:t>
      </w:r>
      <w:r w:rsidR="00FD5934">
        <w:rPr>
          <w:rFonts w:ascii="Bell MT" w:hAnsi="Bell MT"/>
          <w:sz w:val="24"/>
          <w:szCs w:val="24"/>
        </w:rPr>
        <w:t>unlike</w:t>
      </w:r>
      <w:r w:rsidR="00A62A6F">
        <w:rPr>
          <w:rFonts w:ascii="Bell MT" w:hAnsi="Bell MT"/>
          <w:sz w:val="24"/>
          <w:szCs w:val="24"/>
        </w:rPr>
        <w:t xml:space="preserve"> other languages that use a virtual machine</w:t>
      </w:r>
      <w:r w:rsidR="001C52DD">
        <w:rPr>
          <w:rFonts w:ascii="Bell MT" w:hAnsi="Bell MT"/>
          <w:sz w:val="24"/>
          <w:szCs w:val="24"/>
        </w:rPr>
        <w:t xml:space="preserve"> </w:t>
      </w:r>
      <w:del w:id="911" w:author="Tassos Anastasiou" w:date="2020-05-09T13:11:00Z">
        <w:r w:rsidR="001C52DD" w:rsidDel="006F3B2C">
          <w:rPr>
            <w:rFonts w:ascii="Bell MT" w:hAnsi="Bell MT"/>
            <w:sz w:val="24"/>
            <w:szCs w:val="24"/>
          </w:rPr>
          <w:delText>and there is</w:delText>
        </w:r>
      </w:del>
      <w:ins w:id="912" w:author="Tassos Anastasiou" w:date="2020-05-09T13:11:00Z">
        <w:r w:rsidR="006F3B2C">
          <w:rPr>
            <w:rFonts w:ascii="Bell MT" w:hAnsi="Bell MT"/>
            <w:sz w:val="24"/>
            <w:szCs w:val="24"/>
          </w:rPr>
          <w:t>with</w:t>
        </w:r>
      </w:ins>
      <w:r w:rsidR="001C52DD">
        <w:rPr>
          <w:rFonts w:ascii="Bell MT" w:hAnsi="Bell MT"/>
          <w:sz w:val="24"/>
          <w:szCs w:val="24"/>
        </w:rPr>
        <w:t xml:space="preserve"> an abstraction between programming logic and assembly logic. Examples of these languages are</w:t>
      </w:r>
      <w:r w:rsidR="00A62A6F">
        <w:rPr>
          <w:rFonts w:ascii="Bell MT" w:hAnsi="Bell MT"/>
          <w:sz w:val="24"/>
          <w:szCs w:val="24"/>
        </w:rPr>
        <w:t xml:space="preserve"> Java</w:t>
      </w:r>
      <w:ins w:id="913" w:author="Christos-Emmanouil Anastasiou" w:date="2020-05-10T10:45:00Z">
        <w:r w:rsidR="00022184">
          <w:rPr>
            <w:rFonts w:ascii="Bell MT" w:hAnsi="Bell MT"/>
            <w:sz w:val="24"/>
            <w:szCs w:val="24"/>
          </w:rPr>
          <w:t xml:space="preserve"> which uses the java virtual machine (JVM)</w:t>
        </w:r>
      </w:ins>
      <w:ins w:id="914" w:author="Christos-Emmanouil Anastasiou" w:date="2020-05-10T10:49:00Z">
        <w:r w:rsidR="00840375">
          <w:rPr>
            <w:rFonts w:ascii="Bell MT" w:hAnsi="Bell MT"/>
            <w:sz w:val="24"/>
            <w:szCs w:val="24"/>
          </w:rPr>
          <w:t xml:space="preserve"> </w:t>
        </w:r>
      </w:ins>
      <w:ins w:id="915" w:author="Christos-Emmanouil Anastasiou" w:date="2020-05-10T10:50:00Z">
        <w:r w:rsidR="00417E5F" w:rsidRPr="00AE2185">
          <w:rPr>
            <w:rFonts w:ascii="Bell MT" w:hAnsi="Bell MT"/>
            <w:color w:val="FF0000"/>
            <w:sz w:val="24"/>
            <w:szCs w:val="24"/>
          </w:rPr>
          <w:t>[</w:t>
        </w:r>
      </w:ins>
      <w:ins w:id="916" w:author="Christos-Emmanouil Anastasiou" w:date="2020-05-10T11:06:00Z">
        <w:r w:rsidR="00C01340">
          <w:rPr>
            <w:rFonts w:ascii="Bell MT" w:hAnsi="Bell MT"/>
            <w:color w:val="FF0000"/>
            <w:sz w:val="24"/>
            <w:szCs w:val="24"/>
          </w:rPr>
          <w:t>57</w:t>
        </w:r>
      </w:ins>
      <w:ins w:id="917" w:author="Christos-Emmanouil Anastasiou" w:date="2020-05-10T10:50:00Z">
        <w:r w:rsidR="00417E5F" w:rsidRPr="00AE2185">
          <w:rPr>
            <w:rFonts w:ascii="Bell MT" w:hAnsi="Bell MT"/>
            <w:color w:val="FF0000"/>
            <w:sz w:val="24"/>
            <w:szCs w:val="24"/>
          </w:rPr>
          <w:t>]</w:t>
        </w:r>
      </w:ins>
      <w:ins w:id="918" w:author="Christos-Emmanouil Anastasiou" w:date="2020-05-10T10:46:00Z">
        <w:r w:rsidR="00022184">
          <w:rPr>
            <w:rFonts w:ascii="Bell MT" w:hAnsi="Bell MT"/>
            <w:sz w:val="24"/>
            <w:szCs w:val="24"/>
          </w:rPr>
          <w:t xml:space="preserve"> and</w:t>
        </w:r>
      </w:ins>
      <w:del w:id="919" w:author="Christos-Emmanouil Anastasiou" w:date="2020-05-10T10:46:00Z">
        <w:r w:rsidR="00A62A6F" w:rsidDel="00022184">
          <w:rPr>
            <w:rFonts w:ascii="Bell MT" w:hAnsi="Bell MT"/>
            <w:sz w:val="24"/>
            <w:szCs w:val="24"/>
          </w:rPr>
          <w:delText>,</w:delText>
        </w:r>
      </w:del>
      <w:r w:rsidR="00A62A6F">
        <w:rPr>
          <w:rFonts w:ascii="Bell MT" w:hAnsi="Bell MT"/>
          <w:sz w:val="24"/>
          <w:szCs w:val="24"/>
        </w:rPr>
        <w:t xml:space="preserve"> C#</w:t>
      </w:r>
      <w:ins w:id="920" w:author="Tassos Anastasiou" w:date="2020-05-09T13:17:00Z">
        <w:r w:rsidR="00724742">
          <w:rPr>
            <w:rFonts w:ascii="Bell MT" w:hAnsi="Bell MT"/>
            <w:sz w:val="24"/>
            <w:szCs w:val="24"/>
          </w:rPr>
          <w:t xml:space="preserve"> </w:t>
        </w:r>
      </w:ins>
      <w:ins w:id="921" w:author="Christos-Emmanouil Anastasiou" w:date="2020-05-10T10:46:00Z">
        <w:r w:rsidR="00022184">
          <w:rPr>
            <w:rFonts w:ascii="Bell MT" w:hAnsi="Bell MT"/>
            <w:sz w:val="24"/>
            <w:szCs w:val="24"/>
          </w:rPr>
          <w:t xml:space="preserve">where </w:t>
        </w:r>
      </w:ins>
      <w:ins w:id="922" w:author="Tassos Anastasiou" w:date="2020-05-09T13:17:00Z">
        <w:del w:id="923" w:author="Christos-Emmanouil Anastasiou" w:date="2020-05-10T10:46:00Z">
          <w:r w:rsidR="00724742" w:rsidDel="00022184">
            <w:rPr>
              <w:rFonts w:ascii="Bell MT" w:hAnsi="Bell MT"/>
              <w:sz w:val="24"/>
              <w:szCs w:val="24"/>
            </w:rPr>
            <w:delText>(</w:delText>
          </w:r>
        </w:del>
      </w:ins>
      <w:del w:id="924" w:author="Tassos Anastasiou" w:date="2020-05-09T13:17:00Z">
        <w:r w:rsidR="00A62A6F" w:rsidDel="00724742">
          <w:rPr>
            <w:rFonts w:ascii="Bell MT" w:hAnsi="Bell MT"/>
            <w:sz w:val="24"/>
            <w:szCs w:val="24"/>
          </w:rPr>
          <w:delText xml:space="preserve">, </w:delText>
        </w:r>
        <w:r w:rsidR="00A62A6F" w:rsidDel="009F1A40">
          <w:rPr>
            <w:rFonts w:ascii="Bell MT" w:hAnsi="Bell MT"/>
            <w:sz w:val="24"/>
            <w:szCs w:val="24"/>
          </w:rPr>
          <w:delText xml:space="preserve">mono or </w:delText>
        </w:r>
      </w:del>
      <w:r w:rsidR="00A62A6F">
        <w:rPr>
          <w:rFonts w:ascii="Bell MT" w:hAnsi="Bell MT"/>
          <w:sz w:val="24"/>
          <w:szCs w:val="24"/>
        </w:rPr>
        <w:t>.</w:t>
      </w:r>
      <w:commentRangeStart w:id="925"/>
      <w:r w:rsidR="00A62A6F">
        <w:rPr>
          <w:rFonts w:ascii="Bell MT" w:hAnsi="Bell MT"/>
          <w:sz w:val="24"/>
          <w:szCs w:val="24"/>
        </w:rPr>
        <w:t>NET</w:t>
      </w:r>
      <w:ins w:id="926" w:author="Tassos Anastasiou" w:date="2020-05-09T13:17:00Z">
        <w:r w:rsidR="009F1A40">
          <w:rPr>
            <w:rFonts w:ascii="Bell MT" w:hAnsi="Bell MT"/>
            <w:sz w:val="24"/>
            <w:szCs w:val="24"/>
          </w:rPr>
          <w:t xml:space="preserve"> </w:t>
        </w:r>
        <w:del w:id="927" w:author="Christos-Emmanouil Anastasiou" w:date="2020-05-10T10:46:00Z">
          <w:r w:rsidR="009F1A40" w:rsidDel="00022184">
            <w:rPr>
              <w:rFonts w:ascii="Bell MT" w:hAnsi="Bell MT"/>
              <w:sz w:val="24"/>
              <w:szCs w:val="24"/>
            </w:rPr>
            <w:delText>or</w:delText>
          </w:r>
        </w:del>
        <w:del w:id="928" w:author="Christos-Emmanouil Anastasiou" w:date="2020-05-10T10:48:00Z">
          <w:r w:rsidR="009F1A40" w:rsidDel="00304A41">
            <w:rPr>
              <w:rFonts w:ascii="Bell MT" w:hAnsi="Bell MT"/>
              <w:sz w:val="24"/>
              <w:szCs w:val="24"/>
            </w:rPr>
            <w:delText xml:space="preserve"> Mono</w:delText>
          </w:r>
        </w:del>
      </w:ins>
      <w:commentRangeEnd w:id="925"/>
      <w:ins w:id="929" w:author="Tassos Anastasiou" w:date="2020-05-09T13:18:00Z">
        <w:del w:id="930" w:author="Christos-Emmanouil Anastasiou" w:date="2020-05-10T10:48:00Z">
          <w:r w:rsidR="00761F78" w:rsidDel="00405D7F">
            <w:rPr>
              <w:rStyle w:val="CommentReference"/>
            </w:rPr>
            <w:commentReference w:id="925"/>
          </w:r>
        </w:del>
      </w:ins>
      <w:ins w:id="931" w:author="Christos-Emmanouil Anastasiou" w:date="2020-05-10T10:45:00Z">
        <w:r w:rsidR="000C388F">
          <w:rPr>
            <w:rFonts w:ascii="Bell MT" w:hAnsi="Bell MT"/>
            <w:sz w:val="24"/>
            <w:szCs w:val="24"/>
          </w:rPr>
          <w:t>use</w:t>
        </w:r>
      </w:ins>
      <w:ins w:id="932" w:author="Christos-Emmanouil Anastasiou" w:date="2020-05-10T10:48:00Z">
        <w:r w:rsidR="00405D7F">
          <w:rPr>
            <w:rFonts w:ascii="Bell MT" w:hAnsi="Bell MT"/>
            <w:sz w:val="24"/>
            <w:szCs w:val="24"/>
          </w:rPr>
          <w:t>s</w:t>
        </w:r>
      </w:ins>
      <w:ins w:id="933" w:author="Christos-Emmanouil Anastasiou" w:date="2020-05-10T10:45:00Z">
        <w:r w:rsidR="000C388F">
          <w:rPr>
            <w:rFonts w:ascii="Bell MT" w:hAnsi="Bell MT"/>
            <w:sz w:val="24"/>
            <w:szCs w:val="24"/>
          </w:rPr>
          <w:t xml:space="preserve"> </w:t>
        </w:r>
      </w:ins>
      <w:ins w:id="934" w:author="Christos-Emmanouil Anastasiou" w:date="2020-05-10T10:46:00Z">
        <w:r w:rsidR="00AB484F">
          <w:rPr>
            <w:rFonts w:ascii="Bell MT" w:hAnsi="Bell MT"/>
            <w:sz w:val="24"/>
            <w:szCs w:val="24"/>
          </w:rPr>
          <w:t xml:space="preserve">the </w:t>
        </w:r>
        <w:r w:rsidR="000125F3">
          <w:rPr>
            <w:rFonts w:ascii="Bell MT" w:hAnsi="Bell MT"/>
            <w:sz w:val="24"/>
            <w:szCs w:val="24"/>
          </w:rPr>
          <w:t xml:space="preserve">virtual machine of Microsoft </w:t>
        </w:r>
      </w:ins>
      <w:ins w:id="935" w:author="Christos-Emmanouil Anastasiou" w:date="2020-05-10T10:47:00Z">
        <w:r w:rsidR="005C4471">
          <w:rPr>
            <w:rFonts w:ascii="Bell MT" w:hAnsi="Bell MT"/>
            <w:sz w:val="24"/>
            <w:szCs w:val="24"/>
          </w:rPr>
          <w:t>called Common Language Runtime (CLR)</w:t>
        </w:r>
      </w:ins>
      <w:ins w:id="936" w:author="Christos-Emmanouil Anastasiou" w:date="2020-05-10T10:49:00Z">
        <w:r w:rsidR="00840375">
          <w:rPr>
            <w:rFonts w:ascii="Bell MT" w:hAnsi="Bell MT"/>
            <w:sz w:val="24"/>
            <w:szCs w:val="24"/>
          </w:rPr>
          <w:t xml:space="preserve"> </w:t>
        </w:r>
      </w:ins>
      <w:ins w:id="937" w:author="Christos-Emmanouil Anastasiou" w:date="2020-05-10T10:50:00Z">
        <w:r w:rsidR="00417E5F" w:rsidRPr="00AE2185">
          <w:rPr>
            <w:rFonts w:ascii="Bell MT" w:hAnsi="Bell MT"/>
            <w:color w:val="FF0000"/>
            <w:sz w:val="24"/>
            <w:szCs w:val="24"/>
          </w:rPr>
          <w:t>[</w:t>
        </w:r>
      </w:ins>
      <w:ins w:id="938" w:author="Christos-Emmanouil Anastasiou" w:date="2020-05-10T11:07:00Z">
        <w:r w:rsidR="00A71817">
          <w:rPr>
            <w:rFonts w:ascii="Bell MT" w:hAnsi="Bell MT"/>
            <w:color w:val="FF0000"/>
            <w:sz w:val="24"/>
            <w:szCs w:val="24"/>
          </w:rPr>
          <w:t>56</w:t>
        </w:r>
      </w:ins>
      <w:ins w:id="939" w:author="Christos-Emmanouil Anastasiou" w:date="2020-05-10T10:50:00Z">
        <w:r w:rsidR="00417E5F" w:rsidRPr="00AE2185">
          <w:rPr>
            <w:rFonts w:ascii="Bell MT" w:hAnsi="Bell MT"/>
            <w:color w:val="FF0000"/>
            <w:sz w:val="24"/>
            <w:szCs w:val="24"/>
          </w:rPr>
          <w:t>]</w:t>
        </w:r>
      </w:ins>
      <w:ins w:id="940" w:author="Christos-Emmanouil Anastasiou" w:date="2020-05-10T10:48:00Z">
        <w:r w:rsidR="00304A41">
          <w:rPr>
            <w:rFonts w:ascii="Bell MT" w:hAnsi="Bell MT"/>
            <w:sz w:val="24"/>
            <w:szCs w:val="24"/>
          </w:rPr>
          <w:t xml:space="preserve"> and Mono uses </w:t>
        </w:r>
      </w:ins>
      <w:ins w:id="941" w:author="Christos-Emmanouil Anastasiou" w:date="2020-05-10T10:49:00Z">
        <w:r w:rsidR="00217A89">
          <w:rPr>
            <w:rFonts w:ascii="Bell MT" w:hAnsi="Bell MT"/>
            <w:sz w:val="24"/>
            <w:szCs w:val="24"/>
          </w:rPr>
          <w:t xml:space="preserve">the Common Language </w:t>
        </w:r>
        <w:r w:rsidR="00840375">
          <w:rPr>
            <w:rFonts w:ascii="Bell MT" w:hAnsi="Bell MT"/>
            <w:sz w:val="24"/>
            <w:szCs w:val="24"/>
          </w:rPr>
          <w:t>Infrastructure</w:t>
        </w:r>
        <w:r w:rsidR="00217A89">
          <w:rPr>
            <w:rFonts w:ascii="Bell MT" w:hAnsi="Bell MT"/>
            <w:sz w:val="24"/>
            <w:szCs w:val="24"/>
          </w:rPr>
          <w:t xml:space="preserve"> (CLI)</w:t>
        </w:r>
        <w:r w:rsidR="00840375">
          <w:rPr>
            <w:rFonts w:ascii="Bell MT" w:hAnsi="Bell MT"/>
            <w:sz w:val="24"/>
            <w:szCs w:val="24"/>
          </w:rPr>
          <w:t xml:space="preserve"> from ECMA international </w:t>
        </w:r>
      </w:ins>
      <w:ins w:id="942" w:author="Christos-Emmanouil Anastasiou" w:date="2020-05-10T10:50:00Z">
        <w:r w:rsidR="00417E5F" w:rsidRPr="00AE2185">
          <w:rPr>
            <w:rFonts w:ascii="Bell MT" w:hAnsi="Bell MT"/>
            <w:color w:val="FF0000"/>
            <w:sz w:val="24"/>
            <w:szCs w:val="24"/>
          </w:rPr>
          <w:t>[</w:t>
        </w:r>
      </w:ins>
      <w:ins w:id="943" w:author="Christos-Emmanouil Anastasiou" w:date="2020-05-10T11:07:00Z">
        <w:r w:rsidR="00A71817">
          <w:rPr>
            <w:rFonts w:ascii="Bell MT" w:hAnsi="Bell MT"/>
            <w:color w:val="FF0000"/>
            <w:sz w:val="24"/>
            <w:szCs w:val="24"/>
          </w:rPr>
          <w:t>58</w:t>
        </w:r>
      </w:ins>
      <w:ins w:id="944" w:author="Christos-Emmanouil Anastasiou" w:date="2020-05-10T10:50:00Z">
        <w:r w:rsidR="00417E5F" w:rsidRPr="00AE2185">
          <w:rPr>
            <w:rFonts w:ascii="Bell MT" w:hAnsi="Bell MT"/>
            <w:color w:val="FF0000"/>
            <w:sz w:val="24"/>
            <w:szCs w:val="24"/>
          </w:rPr>
          <w:t>]</w:t>
        </w:r>
      </w:ins>
      <w:ins w:id="945" w:author="Tassos Anastasiou" w:date="2020-05-09T13:17:00Z">
        <w:del w:id="946" w:author="Christos-Emmanouil Anastasiou" w:date="2020-05-10T10:47:00Z">
          <w:r w:rsidR="00724742" w:rsidDel="005C4471">
            <w:rPr>
              <w:rFonts w:ascii="Bell MT" w:hAnsi="Bell MT"/>
              <w:sz w:val="24"/>
              <w:szCs w:val="24"/>
            </w:rPr>
            <w:delText>)</w:delText>
          </w:r>
        </w:del>
      </w:ins>
      <w:ins w:id="947" w:author="Tassos Anastasiou" w:date="2020-05-09T13:13:00Z">
        <w:r w:rsidR="001A7F79">
          <w:rPr>
            <w:rFonts w:ascii="Bell MT" w:hAnsi="Bell MT"/>
            <w:sz w:val="24"/>
            <w:szCs w:val="24"/>
          </w:rPr>
          <w:t>,</w:t>
        </w:r>
      </w:ins>
      <w:r w:rsidR="00A62A6F">
        <w:rPr>
          <w:rFonts w:ascii="Bell MT" w:hAnsi="Bell MT"/>
          <w:sz w:val="24"/>
          <w:szCs w:val="24"/>
        </w:rPr>
        <w:t xml:space="preserve"> thus </w:t>
      </w:r>
      <w:r w:rsidR="00491F76">
        <w:rPr>
          <w:rFonts w:ascii="Bell MT" w:hAnsi="Bell MT"/>
          <w:sz w:val="24"/>
          <w:szCs w:val="24"/>
        </w:rPr>
        <w:t>nominating C++</w:t>
      </w:r>
      <w:r w:rsidR="00A62A6F">
        <w:rPr>
          <w:rFonts w:ascii="Bell MT" w:hAnsi="Bell MT"/>
          <w:sz w:val="24"/>
          <w:szCs w:val="24"/>
        </w:rPr>
        <w:t xml:space="preserve"> a viable candidate </w:t>
      </w:r>
      <w:r>
        <w:rPr>
          <w:rFonts w:ascii="Bell MT" w:hAnsi="Bell MT"/>
          <w:sz w:val="24"/>
          <w:szCs w:val="24"/>
        </w:rPr>
        <w:t>for low level programming</w:t>
      </w:r>
      <w:r w:rsidR="00A62A6F">
        <w:rPr>
          <w:rFonts w:ascii="Bell MT" w:hAnsi="Bell MT"/>
          <w:sz w:val="24"/>
          <w:szCs w:val="24"/>
        </w:rPr>
        <w:t xml:space="preserve"> </w:t>
      </w:r>
      <w:r w:rsidR="00A74852">
        <w:rPr>
          <w:rFonts w:ascii="Bell MT" w:hAnsi="Bell MT"/>
          <w:sz w:val="24"/>
          <w:szCs w:val="24"/>
        </w:rPr>
        <w:t>that</w:t>
      </w:r>
      <w:r>
        <w:rPr>
          <w:rFonts w:ascii="Bell MT" w:hAnsi="Bell MT"/>
          <w:sz w:val="24"/>
          <w:szCs w:val="24"/>
        </w:rPr>
        <w:t xml:space="preserve"> efficiently and directly manipulat</w:t>
      </w:r>
      <w:r w:rsidR="00A74852">
        <w:rPr>
          <w:rFonts w:ascii="Bell MT" w:hAnsi="Bell MT"/>
          <w:sz w:val="24"/>
          <w:szCs w:val="24"/>
        </w:rPr>
        <w:t xml:space="preserve">es resources. It can </w:t>
      </w:r>
      <w:r>
        <w:rPr>
          <w:rFonts w:ascii="Bell MT" w:hAnsi="Bell MT"/>
          <w:sz w:val="24"/>
          <w:szCs w:val="24"/>
        </w:rPr>
        <w:t xml:space="preserve">also be used </w:t>
      </w:r>
      <w:r w:rsidR="00D17A3C">
        <w:rPr>
          <w:rFonts w:ascii="Bell MT" w:hAnsi="Bell MT"/>
          <w:sz w:val="24"/>
          <w:szCs w:val="24"/>
        </w:rPr>
        <w:t>as a</w:t>
      </w:r>
      <w:r>
        <w:rPr>
          <w:rFonts w:ascii="Bell MT" w:hAnsi="Bell MT"/>
          <w:sz w:val="24"/>
          <w:szCs w:val="24"/>
        </w:rPr>
        <w:t xml:space="preserve"> </w:t>
      </w:r>
      <w:r w:rsidR="00FD5934">
        <w:rPr>
          <w:rFonts w:ascii="Bell MT" w:hAnsi="Bell MT"/>
          <w:sz w:val="24"/>
          <w:szCs w:val="24"/>
        </w:rPr>
        <w:t>high-level object-oriented</w:t>
      </w:r>
      <w:r>
        <w:rPr>
          <w:rFonts w:ascii="Bell MT" w:hAnsi="Bell MT"/>
          <w:sz w:val="24"/>
          <w:szCs w:val="24"/>
        </w:rPr>
        <w:t xml:space="preserve"> </w:t>
      </w:r>
      <w:r w:rsidR="00D17A3C">
        <w:rPr>
          <w:rFonts w:ascii="Bell MT" w:hAnsi="Bell MT"/>
          <w:sz w:val="24"/>
          <w:szCs w:val="24"/>
        </w:rPr>
        <w:t>language</w:t>
      </w:r>
      <w:r w:rsidR="00FD5934">
        <w:rPr>
          <w:rFonts w:ascii="Bell MT" w:hAnsi="Bell MT"/>
          <w:sz w:val="24"/>
          <w:szCs w:val="24"/>
        </w:rPr>
        <w:t xml:space="preserve"> for taking advantage of encapsulation, polymorphism, templates and</w:t>
      </w:r>
      <w:r w:rsidR="009573D2">
        <w:rPr>
          <w:rFonts w:ascii="Bell MT" w:hAnsi="Bell MT"/>
          <w:sz w:val="24"/>
          <w:szCs w:val="24"/>
        </w:rPr>
        <w:t xml:space="preserve"> abstraction. </w:t>
      </w:r>
      <w:r w:rsidR="00D17A3C">
        <w:rPr>
          <w:rFonts w:ascii="Bell MT" w:hAnsi="Bell MT"/>
          <w:sz w:val="24"/>
          <w:szCs w:val="24"/>
        </w:rPr>
        <w:t xml:space="preserve">Additionally, </w:t>
      </w:r>
      <w:r w:rsidR="00C0214D">
        <w:rPr>
          <w:rFonts w:ascii="Bell MT" w:hAnsi="Bell MT"/>
          <w:sz w:val="24"/>
          <w:szCs w:val="24"/>
        </w:rPr>
        <w:t xml:space="preserve">One of C++ important design principles is that programmers do not have to pay for features that are not being used. For instance, a </w:t>
      </w:r>
      <w:r w:rsidR="00EC4276">
        <w:rPr>
          <w:rFonts w:ascii="Bell MT" w:hAnsi="Bell MT"/>
          <w:sz w:val="24"/>
          <w:szCs w:val="24"/>
        </w:rPr>
        <w:t>virtual table</w:t>
      </w:r>
      <w:r w:rsidR="00C0214D">
        <w:rPr>
          <w:rFonts w:ascii="Bell MT" w:hAnsi="Bell MT"/>
          <w:sz w:val="24"/>
          <w:szCs w:val="24"/>
        </w:rPr>
        <w:t xml:space="preserve"> are only generated when there is at least one virtual function in a class.</w:t>
      </w:r>
      <w:r w:rsidR="00565D3B">
        <w:rPr>
          <w:rFonts w:ascii="Bell MT" w:hAnsi="Bell MT"/>
          <w:sz w:val="24"/>
          <w:szCs w:val="24"/>
        </w:rPr>
        <w:t xml:space="preserve"> </w:t>
      </w:r>
      <w:r w:rsidR="00565D3B" w:rsidRPr="009F36EC">
        <w:rPr>
          <w:rFonts w:ascii="Bell MT" w:hAnsi="Bell MT"/>
          <w:color w:val="FF0000"/>
          <w:sz w:val="24"/>
          <w:szCs w:val="24"/>
          <w:rPrChange w:id="948" w:author="Tassos Anastasiou" w:date="2020-05-09T13:22:00Z">
            <w:rPr>
              <w:rFonts w:ascii="Bell MT" w:hAnsi="Bell MT"/>
              <w:sz w:val="24"/>
              <w:szCs w:val="24"/>
            </w:rPr>
          </w:rPrChange>
        </w:rPr>
        <w:t>[51]</w:t>
      </w:r>
    </w:p>
    <w:p w14:paraId="57BC8B27" w14:textId="1F26C35E" w:rsidR="005D00FE" w:rsidRDefault="00F658CB">
      <w:pPr>
        <w:pStyle w:val="Heading3"/>
        <w:pPrChange w:id="949" w:author="Tassos Anastasiou" w:date="2020-05-01T18:17:00Z">
          <w:pPr>
            <w:pStyle w:val="Heading2"/>
          </w:pPr>
        </w:pPrChange>
      </w:pPr>
      <w:bookmarkStart w:id="950" w:name="_Toc40412171"/>
      <w:r>
        <w:lastRenderedPageBreak/>
        <w:t>Product backlog, MoSCoW</w:t>
      </w:r>
      <w:bookmarkEnd w:id="950"/>
    </w:p>
    <w:p w14:paraId="103F893C" w14:textId="77777777" w:rsidR="009F36EC" w:rsidRDefault="00C37A9D">
      <w:pPr>
        <w:keepNext/>
        <w:rPr>
          <w:ins w:id="951" w:author="Tassos Anastasiou" w:date="2020-05-09T13:23:00Z"/>
        </w:rPr>
        <w:pPrChange w:id="952" w:author="Tassos Anastasiou" w:date="2020-05-09T13:23:00Z">
          <w:pPr/>
        </w:pPrChange>
      </w:pPr>
      <w:r>
        <w:rPr>
          <w:noProof/>
        </w:rPr>
        <w:drawing>
          <wp:inline distT="0" distB="0" distL="0" distR="0" wp14:anchorId="44142929" wp14:editId="6BD77BC0">
            <wp:extent cx="6111875" cy="26670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843" r="26667" b="25850"/>
                    <a:stretch/>
                  </pic:blipFill>
                  <pic:spPr bwMode="auto">
                    <a:xfrm>
                      <a:off x="0" y="0"/>
                      <a:ext cx="6120323" cy="2670686"/>
                    </a:xfrm>
                    <a:prstGeom prst="rect">
                      <a:avLst/>
                    </a:prstGeom>
                    <a:noFill/>
                    <a:ln>
                      <a:noFill/>
                    </a:ln>
                    <a:extLst>
                      <a:ext uri="{53640926-AAD7-44D8-BBD7-CCE9431645EC}">
                        <a14:shadowObscured xmlns:a14="http://schemas.microsoft.com/office/drawing/2010/main"/>
                      </a:ext>
                    </a:extLst>
                  </pic:spPr>
                </pic:pic>
              </a:graphicData>
            </a:graphic>
          </wp:inline>
        </w:drawing>
      </w:r>
    </w:p>
    <w:p w14:paraId="2D219EE7" w14:textId="05404C83" w:rsidR="001D4C41" w:rsidRDefault="009F36EC">
      <w:pPr>
        <w:pStyle w:val="Caption"/>
        <w:pPrChange w:id="953" w:author="Tassos Anastasiou" w:date="2020-05-09T13:23:00Z">
          <w:pPr/>
        </w:pPrChange>
      </w:pPr>
      <w:ins w:id="954" w:author="Tassos Anastasiou" w:date="2020-05-09T13:23:00Z">
        <w:r>
          <w:t xml:space="preserve">Figure </w:t>
        </w:r>
      </w:ins>
      <w:ins w:id="955" w:author="Tassos Anastasiou" w:date="2020-05-09T13:53:00Z">
        <w:r w:rsidR="001A5D4B">
          <w:fldChar w:fldCharType="begin"/>
        </w:r>
        <w:r w:rsidR="001A5D4B">
          <w:instrText xml:space="preserve"> STYLEREF 1 \s </w:instrText>
        </w:r>
      </w:ins>
      <w:r w:rsidR="001A5D4B">
        <w:fldChar w:fldCharType="separate"/>
      </w:r>
      <w:r w:rsidR="001A5D4B">
        <w:rPr>
          <w:noProof/>
        </w:rPr>
        <w:t>4</w:t>
      </w:r>
      <w:ins w:id="956"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957" w:author="Tassos Anastasiou" w:date="2020-05-09T13:53:00Z">
        <w:r w:rsidR="001A5D4B">
          <w:rPr>
            <w:noProof/>
          </w:rPr>
          <w:t>1</w:t>
        </w:r>
        <w:r w:rsidR="001A5D4B">
          <w:fldChar w:fldCharType="end"/>
        </w:r>
      </w:ins>
      <w:ins w:id="958" w:author="Tassos Anastasiou" w:date="2020-05-09T13:23:00Z">
        <w:r>
          <w:t xml:space="preserve">: </w:t>
        </w:r>
        <w:r w:rsidRPr="008E1395">
          <w:t>This example demonstrates a product backlog being broken down into prioritised tasks using the MoSCoW technique.</w:t>
        </w:r>
      </w:ins>
    </w:p>
    <w:p w14:paraId="11180AA5" w14:textId="5B609A5B" w:rsidR="00FB230F" w:rsidDel="009F36EC" w:rsidRDefault="00FB230F" w:rsidP="00F658CB">
      <w:pPr>
        <w:rPr>
          <w:del w:id="959" w:author="Tassos Anastasiou" w:date="2020-05-09T13:23:00Z"/>
        </w:rPr>
      </w:pPr>
      <w:del w:id="960" w:author="Tassos Anastasiou" w:date="2020-05-09T13:23:00Z">
        <w:r w:rsidRPr="00F25DA9" w:rsidDel="009F36EC">
          <w:rPr>
            <w:b/>
            <w:bCs/>
          </w:rPr>
          <w:delText xml:space="preserve">Figure </w:delText>
        </w:r>
        <w:r w:rsidR="00F25DA9" w:rsidRPr="00F25DA9" w:rsidDel="009F36EC">
          <w:rPr>
            <w:b/>
            <w:bCs/>
          </w:rPr>
          <w:delText>4.1</w:delText>
        </w:r>
        <w:r w:rsidR="00F25DA9" w:rsidDel="009F36EC">
          <w:rPr>
            <w:b/>
            <w:bCs/>
          </w:rPr>
          <w:delText xml:space="preserve">: </w:delText>
        </w:r>
        <w:r w:rsidR="00F25DA9" w:rsidDel="009F36EC">
          <w:delText>This example demonstrates a product backlog being broken down into prioritised tasks using the MoSCoW techinique.</w:delText>
        </w:r>
      </w:del>
    </w:p>
    <w:p w14:paraId="46FA36AE" w14:textId="70B3D63A" w:rsidR="001F7F94" w:rsidRPr="00C31754" w:rsidRDefault="001F7F94" w:rsidP="00F658CB">
      <w:pPr>
        <w:rPr>
          <w:rFonts w:ascii="Bell MT" w:hAnsi="Bell MT"/>
          <w:b/>
          <w:bCs/>
          <w:sz w:val="24"/>
          <w:szCs w:val="24"/>
        </w:rPr>
      </w:pPr>
      <w:r w:rsidRPr="00C31754">
        <w:rPr>
          <w:rFonts w:ascii="Bell MT" w:hAnsi="Bell MT"/>
          <w:b/>
          <w:bCs/>
          <w:sz w:val="24"/>
          <w:szCs w:val="24"/>
        </w:rPr>
        <w:t>Must have</w:t>
      </w:r>
    </w:p>
    <w:p w14:paraId="62FF5ED9" w14:textId="0FD335A4" w:rsidR="00F25DA9" w:rsidRDefault="00F25DA9" w:rsidP="00F658CB">
      <w:pPr>
        <w:rPr>
          <w:rFonts w:ascii="Bell MT" w:hAnsi="Bell MT"/>
          <w:sz w:val="24"/>
          <w:szCs w:val="24"/>
        </w:rPr>
      </w:pPr>
      <w:r w:rsidRPr="00C31754">
        <w:rPr>
          <w:rFonts w:ascii="Bell MT" w:hAnsi="Bell MT"/>
          <w:sz w:val="24"/>
          <w:szCs w:val="24"/>
        </w:rPr>
        <w:t xml:space="preserve">In order to build a 3D voxel-based </w:t>
      </w:r>
      <w:r w:rsidR="001F7F94" w:rsidRPr="00C31754">
        <w:rPr>
          <w:rFonts w:ascii="Bell MT" w:hAnsi="Bell MT"/>
          <w:sz w:val="24"/>
          <w:szCs w:val="24"/>
        </w:rPr>
        <w:t>engine</w:t>
      </w:r>
      <w:r w:rsidRPr="00C31754">
        <w:rPr>
          <w:rFonts w:ascii="Bell MT" w:hAnsi="Bell MT"/>
          <w:sz w:val="24"/>
          <w:szCs w:val="24"/>
        </w:rPr>
        <w:t xml:space="preserve">, a </w:t>
      </w:r>
      <w:r w:rsidR="00500F23">
        <w:rPr>
          <w:rFonts w:ascii="Bell MT" w:hAnsi="Bell MT"/>
          <w:sz w:val="24"/>
          <w:szCs w:val="24"/>
        </w:rPr>
        <w:t>g</w:t>
      </w:r>
      <w:r w:rsidRPr="00C31754">
        <w:rPr>
          <w:rFonts w:ascii="Bell MT" w:hAnsi="Bell MT"/>
          <w:sz w:val="24"/>
          <w:szCs w:val="24"/>
        </w:rPr>
        <w:t>r</w:t>
      </w:r>
      <w:r w:rsidR="001F7F94" w:rsidRPr="00C31754">
        <w:rPr>
          <w:rFonts w:ascii="Bell MT" w:hAnsi="Bell MT"/>
          <w:sz w:val="24"/>
          <w:szCs w:val="24"/>
        </w:rPr>
        <w:t>aphics component for rendering</w:t>
      </w:r>
      <w:r w:rsidR="00FC25BE">
        <w:rPr>
          <w:rFonts w:ascii="Bell MT" w:hAnsi="Bell MT"/>
          <w:sz w:val="24"/>
          <w:szCs w:val="24"/>
        </w:rPr>
        <w:t xml:space="preserve"> the </w:t>
      </w:r>
      <w:r w:rsidR="006137C6">
        <w:rPr>
          <w:rFonts w:ascii="Bell MT" w:hAnsi="Bell MT"/>
          <w:sz w:val="24"/>
          <w:szCs w:val="24"/>
        </w:rPr>
        <w:t>terrain</w:t>
      </w:r>
      <w:r w:rsidR="00FC25BE">
        <w:rPr>
          <w:rFonts w:ascii="Bell MT" w:hAnsi="Bell MT"/>
          <w:sz w:val="24"/>
          <w:szCs w:val="24"/>
        </w:rPr>
        <w:t xml:space="preserve"> on screen</w:t>
      </w:r>
      <w:r w:rsidR="006137C6">
        <w:rPr>
          <w:rFonts w:ascii="Bell MT" w:hAnsi="Bell MT"/>
          <w:sz w:val="24"/>
          <w:szCs w:val="24"/>
        </w:rPr>
        <w:t xml:space="preserve"> is essential. For making the environment destructible, </w:t>
      </w:r>
      <w:r w:rsidRPr="00C31754">
        <w:rPr>
          <w:rFonts w:ascii="Bell MT" w:hAnsi="Bell MT"/>
          <w:sz w:val="24"/>
          <w:szCs w:val="24"/>
        </w:rPr>
        <w:t xml:space="preserve">a </w:t>
      </w:r>
      <w:r w:rsidR="006137C6">
        <w:rPr>
          <w:rFonts w:ascii="Bell MT" w:hAnsi="Bell MT"/>
          <w:sz w:val="24"/>
          <w:szCs w:val="24"/>
        </w:rPr>
        <w:t>p</w:t>
      </w:r>
      <w:r w:rsidRPr="00C31754">
        <w:rPr>
          <w:rFonts w:ascii="Bell MT" w:hAnsi="Bell MT"/>
          <w:sz w:val="24"/>
          <w:szCs w:val="24"/>
        </w:rPr>
        <w:t xml:space="preserve">hysics </w:t>
      </w:r>
      <w:r w:rsidR="006137C6">
        <w:rPr>
          <w:rFonts w:ascii="Bell MT" w:hAnsi="Bell MT"/>
          <w:sz w:val="24"/>
          <w:szCs w:val="24"/>
        </w:rPr>
        <w:t>component</w:t>
      </w:r>
      <w:r w:rsidR="001F7F94" w:rsidRPr="00C31754">
        <w:rPr>
          <w:rFonts w:ascii="Bell MT" w:hAnsi="Bell MT"/>
          <w:sz w:val="24"/>
          <w:szCs w:val="24"/>
        </w:rPr>
        <w:t xml:space="preserve"> for handling collision detection</w:t>
      </w:r>
      <w:r w:rsidR="00500F23">
        <w:rPr>
          <w:rFonts w:ascii="Bell MT" w:hAnsi="Bell MT"/>
          <w:sz w:val="24"/>
          <w:szCs w:val="24"/>
        </w:rPr>
        <w:t xml:space="preserve"> </w:t>
      </w:r>
      <w:r w:rsidR="006137C6">
        <w:rPr>
          <w:rFonts w:ascii="Bell MT" w:hAnsi="Bell MT"/>
          <w:sz w:val="24"/>
          <w:szCs w:val="24"/>
        </w:rPr>
        <w:t>between the voxels and the brush used for Boolean operations</w:t>
      </w:r>
      <w:r w:rsidR="005C4AE1">
        <w:rPr>
          <w:rFonts w:ascii="Bell MT" w:hAnsi="Bell MT"/>
          <w:sz w:val="24"/>
          <w:szCs w:val="24"/>
        </w:rPr>
        <w:t xml:space="preserve"> is a requirement.</w:t>
      </w:r>
      <w:r w:rsidR="00500F23">
        <w:rPr>
          <w:rFonts w:ascii="Bell MT" w:hAnsi="Bell MT"/>
          <w:sz w:val="24"/>
          <w:szCs w:val="24"/>
        </w:rPr>
        <w:t xml:space="preserve"> </w:t>
      </w:r>
      <w:ins w:id="961" w:author="Tassos Anastasiou" w:date="2020-05-09T13:57:00Z">
        <w:r w:rsidR="005B559F">
          <w:rPr>
            <w:rFonts w:ascii="Bell MT" w:hAnsi="Bell MT"/>
            <w:sz w:val="24"/>
            <w:szCs w:val="24"/>
          </w:rPr>
          <w:t>A</w:t>
        </w:r>
      </w:ins>
      <w:del w:id="962" w:author="Tassos Anastasiou" w:date="2020-05-09T13:57:00Z">
        <w:r w:rsidRPr="00C31754" w:rsidDel="005B559F">
          <w:rPr>
            <w:rFonts w:ascii="Bell MT" w:hAnsi="Bell MT"/>
            <w:sz w:val="24"/>
            <w:szCs w:val="24"/>
          </w:rPr>
          <w:delText>a</w:delText>
        </w:r>
      </w:del>
      <w:r w:rsidRPr="00C31754">
        <w:rPr>
          <w:rFonts w:ascii="Bell MT" w:hAnsi="Bell MT"/>
          <w:sz w:val="24"/>
          <w:szCs w:val="24"/>
        </w:rPr>
        <w:t xml:space="preserve"> graphical user interface for manipulating voxels</w:t>
      </w:r>
      <w:r w:rsidR="001F7F94" w:rsidRPr="00C31754">
        <w:rPr>
          <w:rFonts w:ascii="Bell MT" w:hAnsi="Bell MT"/>
          <w:sz w:val="24"/>
          <w:szCs w:val="24"/>
        </w:rPr>
        <w:t xml:space="preserve"> </w:t>
      </w:r>
      <w:r w:rsidR="00765144">
        <w:rPr>
          <w:rFonts w:ascii="Bell MT" w:hAnsi="Bell MT"/>
          <w:sz w:val="24"/>
          <w:szCs w:val="24"/>
        </w:rPr>
        <w:t xml:space="preserve">would greatly benefit the development of the environment. </w:t>
      </w:r>
    </w:p>
    <w:p w14:paraId="0B124E48" w14:textId="57245F1A" w:rsidR="0051272E" w:rsidRPr="00C31754" w:rsidRDefault="0051272E" w:rsidP="00F658CB">
      <w:pPr>
        <w:rPr>
          <w:rFonts w:ascii="Bell MT" w:hAnsi="Bell MT"/>
          <w:sz w:val="24"/>
          <w:szCs w:val="24"/>
        </w:rPr>
      </w:pPr>
      <w:r>
        <w:rPr>
          <w:rFonts w:ascii="Bell MT" w:hAnsi="Bell MT"/>
          <w:sz w:val="24"/>
          <w:szCs w:val="24"/>
        </w:rPr>
        <w:tab/>
        <w:t xml:space="preserve">For the first iteration, </w:t>
      </w:r>
      <w:r w:rsidR="007762D2">
        <w:rPr>
          <w:rFonts w:ascii="Bell MT" w:hAnsi="Bell MT"/>
          <w:sz w:val="24"/>
          <w:szCs w:val="24"/>
        </w:rPr>
        <w:t xml:space="preserve">there should be a workable camera set up and the initialisation of Direct 3D should be refactored into its own class to </w:t>
      </w:r>
      <w:r w:rsidR="00723514">
        <w:rPr>
          <w:rFonts w:ascii="Bell MT" w:hAnsi="Bell MT"/>
          <w:sz w:val="24"/>
          <w:szCs w:val="24"/>
        </w:rPr>
        <w:t>separate</w:t>
      </w:r>
      <w:r w:rsidR="007762D2">
        <w:rPr>
          <w:rFonts w:ascii="Bell MT" w:hAnsi="Bell MT"/>
          <w:sz w:val="24"/>
          <w:szCs w:val="24"/>
        </w:rPr>
        <w:t xml:space="preserve"> from the application’s functionality. </w:t>
      </w:r>
      <w:r w:rsidR="00723514">
        <w:rPr>
          <w:rFonts w:ascii="Bell MT" w:hAnsi="Bell MT"/>
          <w:sz w:val="24"/>
          <w:szCs w:val="24"/>
        </w:rPr>
        <w:t xml:space="preserve"> </w:t>
      </w:r>
    </w:p>
    <w:p w14:paraId="13730495" w14:textId="73FC72CB" w:rsidR="001F7F94" w:rsidRPr="00C31754" w:rsidRDefault="001F7F94" w:rsidP="00F658CB">
      <w:pPr>
        <w:rPr>
          <w:rFonts w:ascii="Bell MT" w:hAnsi="Bell MT"/>
          <w:b/>
          <w:bCs/>
          <w:sz w:val="24"/>
          <w:szCs w:val="24"/>
        </w:rPr>
      </w:pPr>
      <w:r w:rsidRPr="00C31754">
        <w:rPr>
          <w:rFonts w:ascii="Bell MT" w:hAnsi="Bell MT"/>
          <w:b/>
          <w:bCs/>
          <w:sz w:val="24"/>
          <w:szCs w:val="24"/>
        </w:rPr>
        <w:t>Should have</w:t>
      </w:r>
    </w:p>
    <w:p w14:paraId="6AA0526A" w14:textId="7B73B2A7" w:rsidR="007762D2" w:rsidRPr="00C31754" w:rsidRDefault="004852FB" w:rsidP="00F658CB">
      <w:pPr>
        <w:rPr>
          <w:rFonts w:ascii="Bell MT" w:hAnsi="Bell MT"/>
          <w:sz w:val="24"/>
          <w:szCs w:val="24"/>
        </w:rPr>
      </w:pPr>
      <w:r w:rsidRPr="00C31754">
        <w:rPr>
          <w:rFonts w:ascii="Bell MT" w:hAnsi="Bell MT"/>
          <w:sz w:val="24"/>
          <w:szCs w:val="24"/>
        </w:rPr>
        <w:t>Efficient implementation is the main goal of this thesis thus attempting to optimise the terrain generation and manipulation by separating the tasks into different threads</w:t>
      </w:r>
      <w:r>
        <w:rPr>
          <w:rFonts w:ascii="Bell MT" w:hAnsi="Bell MT"/>
          <w:sz w:val="24"/>
          <w:szCs w:val="24"/>
        </w:rPr>
        <w:t xml:space="preserve">. </w:t>
      </w:r>
      <w:r w:rsidR="0068113C" w:rsidRPr="00C31754">
        <w:rPr>
          <w:rFonts w:ascii="Bell MT" w:hAnsi="Bell MT"/>
          <w:sz w:val="24"/>
          <w:szCs w:val="24"/>
        </w:rPr>
        <w:t>Another desirable element is procedural terrain generation to avoid manually generating terrain which is time-consuming but also non-efficient.</w:t>
      </w:r>
    </w:p>
    <w:p w14:paraId="47623810" w14:textId="76C198BF" w:rsidR="0068113C" w:rsidRDefault="0068113C" w:rsidP="00F658CB">
      <w:pPr>
        <w:rPr>
          <w:rFonts w:ascii="Bell MT" w:hAnsi="Bell MT"/>
          <w:b/>
          <w:bCs/>
          <w:sz w:val="24"/>
          <w:szCs w:val="24"/>
        </w:rPr>
      </w:pPr>
      <w:r w:rsidRPr="00C31754">
        <w:rPr>
          <w:rFonts w:ascii="Bell MT" w:hAnsi="Bell MT"/>
          <w:b/>
          <w:bCs/>
          <w:sz w:val="24"/>
          <w:szCs w:val="24"/>
        </w:rPr>
        <w:t>Could have</w:t>
      </w:r>
    </w:p>
    <w:p w14:paraId="7C0DC3CE" w14:textId="297D22EB" w:rsidR="004852FB" w:rsidRPr="00C31754" w:rsidRDefault="004852FB" w:rsidP="00F658CB">
      <w:pPr>
        <w:rPr>
          <w:rFonts w:ascii="Bell MT" w:hAnsi="Bell MT"/>
          <w:b/>
          <w:bCs/>
          <w:sz w:val="24"/>
          <w:szCs w:val="24"/>
        </w:rPr>
      </w:pPr>
      <w:r w:rsidRPr="00C31754">
        <w:rPr>
          <w:rFonts w:ascii="Bell MT" w:hAnsi="Bell MT"/>
          <w:sz w:val="24"/>
          <w:szCs w:val="24"/>
        </w:rPr>
        <w:t xml:space="preserve">Further </w:t>
      </w:r>
      <w:r>
        <w:rPr>
          <w:rFonts w:ascii="Bell MT" w:hAnsi="Bell MT"/>
          <w:sz w:val="24"/>
          <w:szCs w:val="24"/>
        </w:rPr>
        <w:t>expansion</w:t>
      </w:r>
      <w:r w:rsidRPr="00C31754">
        <w:rPr>
          <w:rFonts w:ascii="Bell MT" w:hAnsi="Bell MT"/>
          <w:sz w:val="24"/>
          <w:szCs w:val="24"/>
        </w:rPr>
        <w:t xml:space="preserve"> of the voxel engine is to </w:t>
      </w:r>
      <w:r w:rsidR="006A037D">
        <w:rPr>
          <w:rFonts w:ascii="Bell MT" w:hAnsi="Bell MT"/>
          <w:sz w:val="24"/>
          <w:szCs w:val="24"/>
        </w:rPr>
        <w:t>“</w:t>
      </w:r>
      <w:r w:rsidRPr="00C31754">
        <w:rPr>
          <w:rFonts w:ascii="Bell MT" w:hAnsi="Bell MT"/>
          <w:sz w:val="24"/>
          <w:szCs w:val="24"/>
        </w:rPr>
        <w:t>smooth out</w:t>
      </w:r>
      <w:r w:rsidR="006A037D">
        <w:rPr>
          <w:rFonts w:ascii="Bell MT" w:hAnsi="Bell MT"/>
          <w:sz w:val="24"/>
          <w:szCs w:val="24"/>
        </w:rPr>
        <w:t>”</w:t>
      </w:r>
      <w:r w:rsidRPr="00C31754">
        <w:rPr>
          <w:rFonts w:ascii="Bell MT" w:hAnsi="Bell MT"/>
          <w:sz w:val="24"/>
          <w:szCs w:val="24"/>
        </w:rPr>
        <w:t xml:space="preserve"> the surfaces using the marching cubes </w:t>
      </w:r>
      <w:r>
        <w:rPr>
          <w:rFonts w:ascii="Bell MT" w:hAnsi="Bell MT"/>
          <w:sz w:val="24"/>
          <w:szCs w:val="24"/>
        </w:rPr>
        <w:t>algorithm</w:t>
      </w:r>
      <w:r w:rsidRPr="00C31754">
        <w:rPr>
          <w:rFonts w:ascii="Bell MT" w:hAnsi="Bell MT"/>
          <w:sz w:val="24"/>
          <w:szCs w:val="24"/>
        </w:rPr>
        <w:t>.</w:t>
      </w:r>
      <w:r w:rsidR="00B76F49">
        <w:rPr>
          <w:rFonts w:ascii="Bell MT" w:hAnsi="Bell MT"/>
          <w:sz w:val="24"/>
          <w:szCs w:val="24"/>
        </w:rPr>
        <w:t xml:space="preserve"> Due to the complexity of the algorithm and time constraints this expansion is desirable but not essential.</w:t>
      </w:r>
    </w:p>
    <w:p w14:paraId="30A4C244" w14:textId="167ED1C2" w:rsidR="001F7F94" w:rsidRPr="00C31754" w:rsidRDefault="001F7F94" w:rsidP="00F658CB">
      <w:pPr>
        <w:rPr>
          <w:rFonts w:ascii="Bell MT" w:hAnsi="Bell MT"/>
          <w:b/>
          <w:bCs/>
          <w:sz w:val="24"/>
          <w:szCs w:val="24"/>
        </w:rPr>
      </w:pPr>
      <w:r w:rsidRPr="00C31754">
        <w:rPr>
          <w:rFonts w:ascii="Bell MT" w:hAnsi="Bell MT"/>
          <w:b/>
          <w:bCs/>
          <w:sz w:val="24"/>
          <w:szCs w:val="24"/>
        </w:rPr>
        <w:t>Won’t have</w:t>
      </w:r>
    </w:p>
    <w:p w14:paraId="1A41BA99" w14:textId="67305F2F" w:rsidR="0068113C" w:rsidRPr="00C31754" w:rsidRDefault="0068113C" w:rsidP="00F658CB">
      <w:pPr>
        <w:rPr>
          <w:rFonts w:ascii="Bell MT" w:hAnsi="Bell MT"/>
          <w:sz w:val="24"/>
          <w:szCs w:val="24"/>
        </w:rPr>
      </w:pPr>
      <w:r w:rsidRPr="00C31754">
        <w:rPr>
          <w:rFonts w:ascii="Bell MT" w:hAnsi="Bell MT"/>
          <w:sz w:val="24"/>
          <w:szCs w:val="24"/>
        </w:rPr>
        <w:t>Based on selection of approach, the generation and manipulation of terrain using voxels is the purpose of this project thus excluding other approaches that focus more on destructible 3D</w:t>
      </w:r>
      <w:r w:rsidR="00DC593B" w:rsidRPr="00C31754">
        <w:rPr>
          <w:rFonts w:ascii="Bell MT" w:hAnsi="Bell MT"/>
          <w:sz w:val="24"/>
          <w:szCs w:val="24"/>
        </w:rPr>
        <w:t xml:space="preserve"> mesh</w:t>
      </w:r>
      <w:r w:rsidRPr="00C31754">
        <w:rPr>
          <w:rFonts w:ascii="Bell MT" w:hAnsi="Bell MT"/>
          <w:sz w:val="24"/>
          <w:szCs w:val="24"/>
        </w:rPr>
        <w:t xml:space="preserve"> models.</w:t>
      </w:r>
    </w:p>
    <w:p w14:paraId="7018CD58" w14:textId="7F872687" w:rsidR="00F658CB" w:rsidRPr="00C31754" w:rsidRDefault="00F658CB">
      <w:pPr>
        <w:pStyle w:val="Heading3"/>
        <w:pPrChange w:id="963" w:author="Christos-Emmanouil Anastasiou" w:date="2020-05-02T19:32:00Z">
          <w:pPr/>
        </w:pPrChange>
      </w:pPr>
      <w:bookmarkStart w:id="964" w:name="_Toc40412172"/>
      <w:r w:rsidRPr="00C31754">
        <w:lastRenderedPageBreak/>
        <w:t>Class diagram</w:t>
      </w:r>
      <w:bookmarkEnd w:id="964"/>
    </w:p>
    <w:p w14:paraId="0E4F3937" w14:textId="77777777" w:rsidR="00B42A0B" w:rsidRDefault="00AD5033">
      <w:pPr>
        <w:keepNext/>
        <w:rPr>
          <w:ins w:id="965" w:author="Tassos Anastasiou" w:date="2020-05-09T13:23:00Z"/>
        </w:rPr>
      </w:pPr>
      <w:commentRangeStart w:id="966"/>
      <w:r>
        <w:rPr>
          <w:noProof/>
        </w:rPr>
        <w:drawing>
          <wp:inline distT="0" distB="0" distL="0" distR="0" wp14:anchorId="06CED891" wp14:editId="21CEE97B">
            <wp:extent cx="5267325" cy="3257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257550"/>
                    </a:xfrm>
                    <a:prstGeom prst="rect">
                      <a:avLst/>
                    </a:prstGeom>
                    <a:noFill/>
                    <a:ln>
                      <a:noFill/>
                    </a:ln>
                  </pic:spPr>
                </pic:pic>
              </a:graphicData>
            </a:graphic>
          </wp:inline>
        </w:drawing>
      </w:r>
      <w:commentRangeEnd w:id="966"/>
      <w:r w:rsidR="00DE3706">
        <w:rPr>
          <w:rStyle w:val="CommentReference"/>
        </w:rPr>
        <w:commentReference w:id="966"/>
      </w:r>
    </w:p>
    <w:p w14:paraId="51FBC965" w14:textId="3B70587B" w:rsidR="00DC593B" w:rsidRPr="003A483B" w:rsidDel="00B42A0B" w:rsidRDefault="00B42A0B">
      <w:pPr>
        <w:pStyle w:val="Caption"/>
        <w:rPr>
          <w:del w:id="967" w:author="Tassos Anastasiou" w:date="2020-05-09T13:24:00Z"/>
        </w:rPr>
      </w:pPr>
      <w:ins w:id="968" w:author="Tassos Anastasiou" w:date="2020-05-09T13:23:00Z">
        <w:r>
          <w:t xml:space="preserve">Figure </w:t>
        </w:r>
      </w:ins>
      <w:ins w:id="969" w:author="Tassos Anastasiou" w:date="2020-05-09T13:53:00Z">
        <w:r w:rsidR="001A5D4B">
          <w:fldChar w:fldCharType="begin"/>
        </w:r>
        <w:r w:rsidR="001A5D4B">
          <w:instrText xml:space="preserve"> STYLEREF 1 \s </w:instrText>
        </w:r>
      </w:ins>
      <w:r w:rsidR="001A5D4B">
        <w:fldChar w:fldCharType="separate"/>
      </w:r>
      <w:r w:rsidR="001A5D4B">
        <w:rPr>
          <w:noProof/>
        </w:rPr>
        <w:t>4</w:t>
      </w:r>
      <w:ins w:id="970"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971" w:author="Tassos Anastasiou" w:date="2020-05-09T13:53:00Z">
        <w:r w:rsidR="001A5D4B">
          <w:rPr>
            <w:noProof/>
          </w:rPr>
          <w:t>2</w:t>
        </w:r>
        <w:r w:rsidR="001A5D4B">
          <w:fldChar w:fldCharType="end"/>
        </w:r>
      </w:ins>
      <w:ins w:id="972" w:author="Tassos Anastasiou" w:date="2020-05-09T13:23:00Z">
        <w:r>
          <w:t xml:space="preserve">: </w:t>
        </w:r>
        <w:r w:rsidRPr="00F147C6">
          <w:t>Diagram displaying architecture of the application</w:t>
        </w:r>
      </w:ins>
      <w:ins w:id="973" w:author="Tassos Anastasiou" w:date="2020-05-09T13:24:00Z">
        <w:r>
          <w:t>.</w:t>
        </w:r>
      </w:ins>
      <w:ins w:id="974" w:author="Christos-Emmanouil Anastasiou" w:date="2020-05-05T19:34:00Z">
        <w:del w:id="975" w:author="Tassos Anastasiou" w:date="2020-05-09T13:24:00Z">
          <w:r w:rsidR="005A013C" w:rsidDel="00B42A0B">
            <w:rPr>
              <w:b w:val="0"/>
              <w:bCs w:val="0"/>
            </w:rPr>
            <w:delText>2</w:delText>
          </w:r>
        </w:del>
      </w:ins>
    </w:p>
    <w:p w14:paraId="348E7B75" w14:textId="77777777" w:rsidR="00401D58" w:rsidRPr="00401D58" w:rsidRDefault="00401D58">
      <w:pPr>
        <w:pStyle w:val="Caption"/>
        <w:rPr>
          <w:ins w:id="976" w:author="Christos-Emmanouil Anastasiou" w:date="2020-05-05T19:31:00Z"/>
        </w:rPr>
        <w:pPrChange w:id="977" w:author="Tassos Anastasiou" w:date="2020-05-09T13:24:00Z">
          <w:pPr/>
        </w:pPrChange>
      </w:pPr>
    </w:p>
    <w:p w14:paraId="1DBCDE1B" w14:textId="77777777" w:rsidR="00CF14EE" w:rsidRDefault="00CF14EE">
      <w:pPr>
        <w:pStyle w:val="Caption"/>
        <w:rPr>
          <w:ins w:id="978" w:author="Tassos Anastasiou" w:date="2020-05-01T18:42:00Z"/>
          <w:rFonts w:asciiTheme="majorHAnsi" w:eastAsiaTheme="majorEastAsia" w:hAnsiTheme="majorHAnsi" w:cstheme="majorBidi"/>
          <w:spacing w:val="4"/>
          <w:sz w:val="36"/>
          <w:szCs w:val="24"/>
        </w:rPr>
        <w:pPrChange w:id="979" w:author="Christos-Emmanouil Anastasiou" w:date="2020-05-05T19:31:00Z">
          <w:pPr/>
        </w:pPrChange>
      </w:pPr>
      <w:ins w:id="980" w:author="Tassos Anastasiou" w:date="2020-05-01T18:42:00Z">
        <w:del w:id="981" w:author="Christos-Emmanouil Anastasiou" w:date="2020-05-05T19:31:00Z">
          <w:r w:rsidDel="00401D58">
            <w:br w:type="page"/>
          </w:r>
        </w:del>
      </w:ins>
    </w:p>
    <w:p w14:paraId="79D953ED" w14:textId="3B7BF6EE" w:rsidR="00C22C83" w:rsidDel="00CF14EE" w:rsidRDefault="00DC593B" w:rsidP="00F658CB">
      <w:pPr>
        <w:rPr>
          <w:del w:id="982" w:author="Tassos Anastasiou" w:date="2020-05-01T18:42:00Z"/>
        </w:rPr>
      </w:pPr>
      <w:del w:id="983" w:author="Tassos Anastasiou" w:date="2020-05-01T18:42:00Z">
        <w:r w:rsidRPr="00DC593B" w:rsidDel="00CF14EE">
          <w:rPr>
            <w:b/>
            <w:bCs/>
          </w:rPr>
          <w:delText>Figure 4.2</w:delText>
        </w:r>
        <w:r w:rsidDel="00CF14EE">
          <w:delText xml:space="preserve">: </w:delText>
        </w:r>
        <w:r w:rsidRPr="007C6028" w:rsidDel="00CF14EE">
          <w:rPr>
            <w:rFonts w:ascii="Bell MT" w:hAnsi="Bell MT"/>
            <w:sz w:val="24"/>
            <w:szCs w:val="24"/>
          </w:rPr>
          <w:delText xml:space="preserve">Diagram </w:delText>
        </w:r>
        <w:r w:rsidR="003A4A2F" w:rsidRPr="007C6028" w:rsidDel="00CF14EE">
          <w:rPr>
            <w:rFonts w:ascii="Bell MT" w:hAnsi="Bell MT"/>
            <w:sz w:val="24"/>
            <w:szCs w:val="24"/>
          </w:rPr>
          <w:delText>displaying</w:delText>
        </w:r>
        <w:r w:rsidRPr="007C6028" w:rsidDel="00CF14EE">
          <w:rPr>
            <w:rFonts w:ascii="Bell MT" w:hAnsi="Bell MT"/>
            <w:sz w:val="24"/>
            <w:szCs w:val="24"/>
          </w:rPr>
          <w:delText xml:space="preserve"> architecture of the application</w:delText>
        </w:r>
        <w:bookmarkStart w:id="984" w:name="_Toc39339753"/>
        <w:bookmarkStart w:id="985" w:name="_Toc39340481"/>
        <w:bookmarkStart w:id="986" w:name="_Toc39938954"/>
        <w:bookmarkStart w:id="987" w:name="_Toc39938991"/>
        <w:bookmarkStart w:id="988" w:name="_Toc39939028"/>
        <w:bookmarkStart w:id="989" w:name="_Toc39939067"/>
        <w:bookmarkStart w:id="990" w:name="_Toc40411978"/>
        <w:bookmarkStart w:id="991" w:name="_Toc40412173"/>
        <w:bookmarkEnd w:id="984"/>
        <w:bookmarkEnd w:id="985"/>
        <w:bookmarkEnd w:id="986"/>
        <w:bookmarkEnd w:id="987"/>
        <w:bookmarkEnd w:id="988"/>
        <w:bookmarkEnd w:id="989"/>
        <w:bookmarkEnd w:id="990"/>
        <w:bookmarkEnd w:id="991"/>
      </w:del>
    </w:p>
    <w:p w14:paraId="4E9701F4" w14:textId="018DAF88" w:rsidR="000277EC" w:rsidRDefault="008327DA">
      <w:pPr>
        <w:pStyle w:val="Heading3"/>
        <w:rPr>
          <w:ins w:id="992" w:author="Christos-Emmanouil Anastasiou" w:date="2020-05-13T15:29:00Z"/>
        </w:rPr>
      </w:pPr>
      <w:bookmarkStart w:id="993" w:name="_Toc40412174"/>
      <w:r>
        <w:t>Test</w:t>
      </w:r>
      <w:ins w:id="994" w:author="Christos-Emmanouil Anastasiou" w:date="2020-05-11T22:25:00Z">
        <w:r w:rsidR="002512D9">
          <w:t xml:space="preserve"> </w:t>
        </w:r>
      </w:ins>
      <w:ins w:id="995" w:author="Christos-Emmanouil Anastasiou" w:date="2020-05-13T16:14:00Z">
        <w:r w:rsidR="004659BD">
          <w:t>objectives</w:t>
        </w:r>
      </w:ins>
      <w:bookmarkEnd w:id="993"/>
      <w:del w:id="996" w:author="Christos-Emmanouil Anastasiou" w:date="2020-05-11T22:25:00Z">
        <w:r w:rsidR="00DC0D5D" w:rsidDel="002512D9">
          <w:delText>s</w:delText>
        </w:r>
      </w:del>
    </w:p>
    <w:p w14:paraId="65688DE3" w14:textId="7136D18C" w:rsidR="0021463B" w:rsidDel="001B3C9F" w:rsidRDefault="00377685" w:rsidP="008327DA">
      <w:pPr>
        <w:rPr>
          <w:del w:id="997" w:author="Christos-Emmanouil Anastasiou" w:date="2020-05-13T19:37:00Z"/>
          <w:rFonts w:ascii="Bell MT" w:hAnsi="Bell MT"/>
          <w:sz w:val="24"/>
          <w:szCs w:val="24"/>
        </w:rPr>
      </w:pPr>
      <w:ins w:id="998" w:author="Christos-Emmanouil Anastasiou" w:date="2020-05-13T19:37:00Z">
        <w:r w:rsidRPr="001B3C9F">
          <w:rPr>
            <w:rFonts w:ascii="Bell MT" w:hAnsi="Bell MT"/>
            <w:sz w:val="24"/>
            <w:szCs w:val="24"/>
            <w:rPrChange w:id="999" w:author="Christos-Emmanouil Anastasiou" w:date="2020-05-13T20:05:00Z">
              <w:rPr/>
            </w:rPrChange>
          </w:rPr>
          <w:t xml:space="preserve">The test objectives for the first iteration are to establish the benchmark performance values that are going to be compared against in later iterations when new features have been added to the framework. One of the variables that will be taken into consideration is the number of frames per second which will have the highest impact in user experience thus indicating the overall performance of the application. Achieving the highest possible frame rate is important but not essential. Next, information provided by diagnostic tools in visual studio such as process memory and percentage of CPU usage </w:t>
        </w:r>
      </w:ins>
      <w:ins w:id="1000" w:author="Christos-Emmanouil Anastasiou" w:date="2020-05-13T20:26:00Z">
        <w:r w:rsidR="00C733D0">
          <w:rPr>
            <w:rFonts w:ascii="Bell MT" w:hAnsi="Bell MT"/>
            <w:sz w:val="24"/>
            <w:szCs w:val="24"/>
          </w:rPr>
          <w:t>is</w:t>
        </w:r>
      </w:ins>
      <w:ins w:id="1001" w:author="Christos-Emmanouil Anastasiou" w:date="2020-05-13T19:37:00Z">
        <w:r w:rsidRPr="001B3C9F">
          <w:rPr>
            <w:rFonts w:ascii="Bell MT" w:hAnsi="Bell MT"/>
            <w:sz w:val="24"/>
            <w:szCs w:val="24"/>
            <w:rPrChange w:id="1002" w:author="Christos-Emmanouil Anastasiou" w:date="2020-05-13T20:05:00Z">
              <w:rPr/>
            </w:rPrChange>
          </w:rPr>
          <w:t xml:space="preserve"> going to be recorded through each iteration to ensure that any bottlenecks between the CPU, GPU and RAM are revealed. </w:t>
        </w:r>
      </w:ins>
    </w:p>
    <w:p w14:paraId="6AE66AE5" w14:textId="66ACBC63" w:rsidR="008327DA" w:rsidRDefault="007874CE" w:rsidP="008327DA">
      <w:pPr>
        <w:rPr>
          <w:ins w:id="1003" w:author="Christos-Emmanouil Anastasiou" w:date="2020-05-13T20:21:00Z"/>
          <w:rFonts w:ascii="Bell MT" w:hAnsi="Bell MT"/>
          <w:sz w:val="24"/>
          <w:szCs w:val="24"/>
        </w:rPr>
      </w:pPr>
      <w:ins w:id="1004" w:author="Christos-Emmanouil Anastasiou" w:date="2020-05-13T20:20:00Z">
        <w:r>
          <w:rPr>
            <w:rFonts w:ascii="Bell MT" w:hAnsi="Bell MT"/>
            <w:sz w:val="24"/>
            <w:szCs w:val="24"/>
          </w:rPr>
          <w:t>For the</w:t>
        </w:r>
      </w:ins>
      <w:ins w:id="1005" w:author="Christos-Emmanouil Anastasiou" w:date="2020-05-13T20:05:00Z">
        <w:r w:rsidR="00AF686E">
          <w:rPr>
            <w:rFonts w:ascii="Bell MT" w:hAnsi="Bell MT"/>
            <w:sz w:val="24"/>
            <w:szCs w:val="24"/>
          </w:rPr>
          <w:t xml:space="preserve"> test resu</w:t>
        </w:r>
      </w:ins>
      <w:ins w:id="1006" w:author="Christos-Emmanouil Anastasiou" w:date="2020-05-13T20:06:00Z">
        <w:r w:rsidR="00AF686E">
          <w:rPr>
            <w:rFonts w:ascii="Bell MT" w:hAnsi="Bell MT"/>
            <w:sz w:val="24"/>
            <w:szCs w:val="24"/>
          </w:rPr>
          <w:t>lts, see</w:t>
        </w:r>
      </w:ins>
      <w:ins w:id="1007" w:author="Christos-Emmanouil Anastasiou" w:date="2020-05-14T21:55:00Z">
        <w:r w:rsidR="00403827">
          <w:rPr>
            <w:rFonts w:ascii="Bell MT" w:hAnsi="Bell MT"/>
            <w:sz w:val="24"/>
            <w:szCs w:val="24"/>
          </w:rPr>
          <w:t xml:space="preserve"> iteration </w:t>
        </w:r>
      </w:ins>
      <w:ins w:id="1008" w:author="Christos-Emmanouil Anastasiou" w:date="2020-05-14T21:56:00Z">
        <w:r w:rsidR="00403827">
          <w:rPr>
            <w:rFonts w:ascii="Bell MT" w:hAnsi="Bell MT"/>
            <w:sz w:val="24"/>
            <w:szCs w:val="24"/>
          </w:rPr>
          <w:t>1,</w:t>
        </w:r>
      </w:ins>
      <w:ins w:id="1009" w:author="Christos-Emmanouil Anastasiou" w:date="2020-05-13T20:06:00Z">
        <w:r w:rsidR="00AF686E">
          <w:rPr>
            <w:rFonts w:ascii="Bell MT" w:hAnsi="Bell MT"/>
            <w:sz w:val="24"/>
            <w:szCs w:val="24"/>
          </w:rPr>
          <w:t xml:space="preserve"> Appendix B.</w:t>
        </w:r>
      </w:ins>
    </w:p>
    <w:p w14:paraId="1304ADD6" w14:textId="77777777" w:rsidR="00705A0E" w:rsidRPr="001B3C9F" w:rsidRDefault="00705A0E" w:rsidP="008327DA">
      <w:pPr>
        <w:rPr>
          <w:rFonts w:ascii="Bell MT" w:hAnsi="Bell MT"/>
          <w:sz w:val="24"/>
          <w:szCs w:val="24"/>
          <w:rPrChange w:id="1010" w:author="Christos-Emmanouil Anastasiou" w:date="2020-05-13T20:05:00Z">
            <w:rPr/>
          </w:rPrChange>
        </w:rPr>
      </w:pPr>
    </w:p>
    <w:tbl>
      <w:tblPr>
        <w:tblStyle w:val="GridTable4-Accent1"/>
        <w:tblW w:w="0" w:type="auto"/>
        <w:jc w:val="center"/>
        <w:tblLook w:val="04A0" w:firstRow="1" w:lastRow="0" w:firstColumn="1" w:lastColumn="0" w:noHBand="0" w:noVBand="1"/>
        <w:tblPrChange w:id="1011" w:author="Christos-Emmanouil Anastasiou" w:date="2020-05-13T20:21:00Z">
          <w:tblPr>
            <w:tblStyle w:val="GridTable4-Accent1"/>
            <w:tblW w:w="0" w:type="auto"/>
            <w:tblLook w:val="04A0" w:firstRow="1" w:lastRow="0" w:firstColumn="1" w:lastColumn="0" w:noHBand="0" w:noVBand="1"/>
          </w:tblPr>
        </w:tblPrChange>
      </w:tblPr>
      <w:tblGrid>
        <w:gridCol w:w="1296"/>
        <w:tblGridChange w:id="1012">
          <w:tblGrid>
            <w:gridCol w:w="3005"/>
          </w:tblGrid>
        </w:tblGridChange>
      </w:tblGrid>
      <w:tr w:rsidR="0057437E" w14:paraId="1E8EB384" w14:textId="77777777" w:rsidTr="003D31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013" w:author="Christos-Emmanouil Anastasiou" w:date="2020-05-13T20:21:00Z">
              <w:tcPr>
                <w:tcW w:w="3005" w:type="dxa"/>
              </w:tcPr>
            </w:tcPrChange>
          </w:tcPr>
          <w:p w14:paraId="7ED4335C" w14:textId="3BEA9CEE" w:rsidR="0057437E" w:rsidRDefault="0057437E">
            <w:pPr>
              <w:jc w:val="left"/>
              <w:cnfStyle w:val="101000000000" w:firstRow="1" w:lastRow="0" w:firstColumn="1" w:lastColumn="0" w:oddVBand="0" w:evenVBand="0" w:oddHBand="0" w:evenHBand="0" w:firstRowFirstColumn="0" w:firstRowLastColumn="0" w:lastRowFirstColumn="0" w:lastRowLastColumn="0"/>
              <w:pPrChange w:id="1014" w:author="Tassos Anastasiou" w:date="2020-05-09T13:55:00Z">
                <w:pPr>
                  <w:cnfStyle w:val="101000000000" w:firstRow="1" w:lastRow="0" w:firstColumn="1" w:lastColumn="0" w:oddVBand="0" w:evenVBand="0" w:oddHBand="0" w:evenHBand="0" w:firstRowFirstColumn="0" w:firstRowLastColumn="0" w:lastRowFirstColumn="0" w:lastRowLastColumn="0"/>
                </w:pPr>
              </w:pPrChange>
            </w:pPr>
            <w:r>
              <w:t>Test cases</w:t>
            </w:r>
          </w:p>
        </w:tc>
      </w:tr>
      <w:tr w:rsidR="0057437E" w14:paraId="0C42A944" w14:textId="77777777" w:rsidTr="003D3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015" w:author="Christos-Emmanouil Anastasiou" w:date="2020-05-13T20:21:00Z">
              <w:tcPr>
                <w:tcW w:w="3005" w:type="dxa"/>
              </w:tcPr>
            </w:tcPrChange>
          </w:tcPr>
          <w:p w14:paraId="6389A08C" w14:textId="3BCDE105" w:rsidR="0057437E" w:rsidRDefault="0057437E">
            <w:pPr>
              <w:jc w:val="center"/>
              <w:cnfStyle w:val="001000100000" w:firstRow="0" w:lastRow="0" w:firstColumn="1" w:lastColumn="0" w:oddVBand="0" w:evenVBand="0" w:oddHBand="1" w:evenHBand="0" w:firstRowFirstColumn="0" w:firstRowLastColumn="0" w:lastRowFirstColumn="0" w:lastRowLastColumn="0"/>
              <w:pPrChange w:id="1016" w:author="Christos-Emmanouil Anastasiou" w:date="2020-05-13T20:21:00Z">
                <w:pPr>
                  <w:cnfStyle w:val="001000100000" w:firstRow="0" w:lastRow="0" w:firstColumn="1" w:lastColumn="0" w:oddVBand="0" w:evenVBand="0" w:oddHBand="1" w:evenHBand="0" w:firstRowFirstColumn="0" w:firstRowLastColumn="0" w:lastRowFirstColumn="0" w:lastRowLastColumn="0"/>
                </w:pPr>
              </w:pPrChange>
            </w:pPr>
            <w:r>
              <w:t>Frames per second with a single object being drawn on screen</w:t>
            </w:r>
          </w:p>
        </w:tc>
      </w:tr>
      <w:tr w:rsidR="0057437E" w14:paraId="27155D85" w14:textId="77777777" w:rsidTr="003D31F8">
        <w:trPr>
          <w:jc w:val="center"/>
        </w:trPr>
        <w:tc>
          <w:tcPr>
            <w:cnfStyle w:val="001000000000" w:firstRow="0" w:lastRow="0" w:firstColumn="1" w:lastColumn="0" w:oddVBand="0" w:evenVBand="0" w:oddHBand="0" w:evenHBand="0" w:firstRowFirstColumn="0" w:firstRowLastColumn="0" w:lastRowFirstColumn="0" w:lastRowLastColumn="0"/>
            <w:tcW w:w="0" w:type="dxa"/>
            <w:tcPrChange w:id="1017" w:author="Christos-Emmanouil Anastasiou" w:date="2020-05-13T20:21:00Z">
              <w:tcPr>
                <w:tcW w:w="3005" w:type="dxa"/>
              </w:tcPr>
            </w:tcPrChange>
          </w:tcPr>
          <w:p w14:paraId="74643ED6" w14:textId="24C21FCC" w:rsidR="0057437E" w:rsidRDefault="0057437E">
            <w:pPr>
              <w:jc w:val="center"/>
              <w:pPrChange w:id="1018" w:author="Christos-Emmanouil Anastasiou" w:date="2020-05-13T20:21:00Z">
                <w:pPr/>
              </w:pPrChange>
            </w:pPr>
            <w:r>
              <w:t>Process memory at runtime (in megabytes)</w:t>
            </w:r>
          </w:p>
        </w:tc>
      </w:tr>
      <w:tr w:rsidR="0057437E" w14:paraId="37CB4985" w14:textId="77777777" w:rsidTr="003D3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019" w:author="Christos-Emmanouil Anastasiou" w:date="2020-05-13T20:21:00Z">
              <w:tcPr>
                <w:tcW w:w="3005" w:type="dxa"/>
              </w:tcPr>
            </w:tcPrChange>
          </w:tcPr>
          <w:p w14:paraId="499C1AC0" w14:textId="3901898B" w:rsidR="0057437E" w:rsidRDefault="0057437E">
            <w:pPr>
              <w:jc w:val="center"/>
              <w:cnfStyle w:val="001000100000" w:firstRow="0" w:lastRow="0" w:firstColumn="1" w:lastColumn="0" w:oddVBand="0" w:evenVBand="0" w:oddHBand="1" w:evenHBand="0" w:firstRowFirstColumn="0" w:firstRowLastColumn="0" w:lastRowFirstColumn="0" w:lastRowLastColumn="0"/>
              <w:pPrChange w:id="1020" w:author="Christos-Emmanouil Anastasiou" w:date="2020-05-13T20:21:00Z">
                <w:pPr>
                  <w:cnfStyle w:val="001000100000" w:firstRow="0" w:lastRow="0" w:firstColumn="1" w:lastColumn="0" w:oddVBand="0" w:evenVBand="0" w:oddHBand="1" w:evenHBand="0" w:firstRowFirstColumn="0" w:firstRowLastColumn="0" w:lastRowFirstColumn="0" w:lastRowLastColumn="0"/>
                </w:pPr>
              </w:pPrChange>
            </w:pPr>
            <w:r>
              <w:lastRenderedPageBreak/>
              <w:t>CPU usage (% of all processors)</w:t>
            </w:r>
          </w:p>
        </w:tc>
      </w:tr>
    </w:tbl>
    <w:p w14:paraId="03A58983" w14:textId="77777777" w:rsidR="008466CA" w:rsidRDefault="008466CA" w:rsidP="003D31F8">
      <w:pPr>
        <w:pStyle w:val="Caption"/>
        <w:jc w:val="center"/>
        <w:rPr>
          <w:ins w:id="1021" w:author="Christos-Emmanouil Anastasiou" w:date="2020-05-13T20:22:00Z"/>
        </w:rPr>
      </w:pPr>
    </w:p>
    <w:p w14:paraId="65510247" w14:textId="29A6EB81" w:rsidR="00C80D84" w:rsidRPr="00F836B0" w:rsidDel="00766C82" w:rsidRDefault="00875A64">
      <w:pPr>
        <w:pStyle w:val="Caption"/>
        <w:jc w:val="center"/>
        <w:rPr>
          <w:ins w:id="1022" w:author="Christos-Emmanouil Anastasiou" w:date="2020-05-05T18:54:00Z"/>
          <w:del w:id="1023" w:author="Tassos Anastasiou" w:date="2020-05-09T13:24:00Z"/>
        </w:rPr>
        <w:pPrChange w:id="1024" w:author="Christos-Emmanouil Anastasiou" w:date="2020-05-13T20:21:00Z">
          <w:pPr/>
        </w:pPrChange>
      </w:pPr>
      <w:ins w:id="1025" w:author="Christos-Emmanouil Anastasiou" w:date="2020-05-13T19:38:00Z">
        <w:r>
          <w:t xml:space="preserve">Table </w:t>
        </w:r>
        <w:r>
          <w:rPr>
            <w:b w:val="0"/>
          </w:rPr>
          <w:fldChar w:fldCharType="begin"/>
        </w:r>
        <w:r>
          <w:instrText xml:space="preserve"> STYLEREF 1 \s </w:instrText>
        </w:r>
        <w:r>
          <w:rPr>
            <w:b w:val="0"/>
          </w:rPr>
          <w:fldChar w:fldCharType="separate"/>
        </w:r>
        <w:r>
          <w:rPr>
            <w:noProof/>
          </w:rPr>
          <w:t>4</w:t>
        </w:r>
        <w:r>
          <w:rPr>
            <w:b w:val="0"/>
          </w:rPr>
          <w:fldChar w:fldCharType="end"/>
        </w:r>
        <w:r>
          <w:t>.</w:t>
        </w:r>
        <w:r>
          <w:rPr>
            <w:b w:val="0"/>
          </w:rPr>
          <w:fldChar w:fldCharType="begin"/>
        </w:r>
        <w:r>
          <w:instrText xml:space="preserve"> SEQ Table \* ARABIC \s 1 </w:instrText>
        </w:r>
        <w:r>
          <w:rPr>
            <w:b w:val="0"/>
          </w:rPr>
          <w:fldChar w:fldCharType="separate"/>
        </w:r>
        <w:r>
          <w:rPr>
            <w:noProof/>
          </w:rPr>
          <w:t>1</w:t>
        </w:r>
        <w:r>
          <w:rPr>
            <w:b w:val="0"/>
          </w:rPr>
          <w:fldChar w:fldCharType="end"/>
        </w:r>
        <w:r>
          <w:t xml:space="preserve">: </w:t>
        </w:r>
        <w:r w:rsidRPr="001A6467">
          <w:t>Benchmark test</w:t>
        </w:r>
        <w:r>
          <w:t xml:space="preserve"> cases</w:t>
        </w:r>
        <w:r w:rsidRPr="001A6467">
          <w:t xml:space="preserve"> when a single cube is rendered on screen.</w:t>
        </w:r>
      </w:ins>
      <w:ins w:id="1026" w:author="Tassos Anastasiou" w:date="2020-05-09T13:24:00Z">
        <w:del w:id="1027" w:author="Christos-Emmanouil Anastasiou" w:date="2020-05-13T15:33:00Z">
          <w:r w:rsidR="00766C82" w:rsidDel="001915BB">
            <w:delText xml:space="preserve">Table </w:delText>
          </w:r>
        </w:del>
      </w:ins>
      <w:ins w:id="1028" w:author="Tassos Anastasiou" w:date="2020-05-09T13:53:00Z">
        <w:del w:id="1029" w:author="Christos-Emmanouil Anastasiou" w:date="2020-05-13T15:33:00Z">
          <w:r w:rsidR="001A5D4B" w:rsidDel="001915BB">
            <w:rPr>
              <w:b w:val="0"/>
            </w:rPr>
            <w:fldChar w:fldCharType="begin"/>
          </w:r>
          <w:r w:rsidR="001A5D4B" w:rsidDel="001915BB">
            <w:delInstrText xml:space="preserve"> STYLEREF 1 \s </w:delInstrText>
          </w:r>
        </w:del>
      </w:ins>
      <w:del w:id="1030" w:author="Christos-Emmanouil Anastasiou" w:date="2020-05-13T15:33:00Z">
        <w:r w:rsidR="001A5D4B" w:rsidDel="001915BB">
          <w:rPr>
            <w:b w:val="0"/>
          </w:rPr>
          <w:fldChar w:fldCharType="separate"/>
        </w:r>
        <w:r w:rsidR="001A5D4B" w:rsidDel="001915BB">
          <w:rPr>
            <w:noProof/>
          </w:rPr>
          <w:delText>4</w:delText>
        </w:r>
      </w:del>
      <w:ins w:id="1031" w:author="Tassos Anastasiou" w:date="2020-05-09T13:53:00Z">
        <w:del w:id="1032" w:author="Christos-Emmanouil Anastasiou" w:date="2020-05-13T15:33:00Z">
          <w:r w:rsidR="001A5D4B" w:rsidDel="001915BB">
            <w:rPr>
              <w:b w:val="0"/>
            </w:rPr>
            <w:fldChar w:fldCharType="end"/>
          </w:r>
          <w:r w:rsidR="001A5D4B" w:rsidDel="001915BB">
            <w:delText>.</w:delText>
          </w:r>
          <w:r w:rsidR="001A5D4B" w:rsidDel="001915BB">
            <w:rPr>
              <w:b w:val="0"/>
            </w:rPr>
            <w:fldChar w:fldCharType="begin"/>
          </w:r>
          <w:r w:rsidR="001A5D4B" w:rsidDel="001915BB">
            <w:delInstrText xml:space="preserve"> SEQ Table \* ARABIC \s 1 </w:delInstrText>
          </w:r>
        </w:del>
      </w:ins>
      <w:del w:id="1033" w:author="Christos-Emmanouil Anastasiou" w:date="2020-05-13T15:33:00Z">
        <w:r w:rsidR="001A5D4B" w:rsidDel="001915BB">
          <w:rPr>
            <w:b w:val="0"/>
          </w:rPr>
          <w:fldChar w:fldCharType="separate"/>
        </w:r>
      </w:del>
      <w:ins w:id="1034" w:author="Tassos Anastasiou" w:date="2020-05-09T13:53:00Z">
        <w:del w:id="1035" w:author="Christos-Emmanouil Anastasiou" w:date="2020-05-13T15:33:00Z">
          <w:r w:rsidR="001A5D4B" w:rsidDel="001915BB">
            <w:rPr>
              <w:noProof/>
            </w:rPr>
            <w:delText>1</w:delText>
          </w:r>
          <w:r w:rsidR="001A5D4B" w:rsidDel="001915BB">
            <w:rPr>
              <w:b w:val="0"/>
            </w:rPr>
            <w:fldChar w:fldCharType="end"/>
          </w:r>
        </w:del>
      </w:ins>
      <w:ins w:id="1036" w:author="Tassos Anastasiou" w:date="2020-05-09T13:24:00Z">
        <w:del w:id="1037" w:author="Christos-Emmanouil Anastasiou" w:date="2020-05-13T15:33:00Z">
          <w:r w:rsidR="00766C82" w:rsidDel="001915BB">
            <w:delText xml:space="preserve">: </w:delText>
          </w:r>
          <w:r w:rsidR="00766C82" w:rsidRPr="001A6467" w:rsidDel="001915BB">
            <w:delText>Benchmark tests when a single cube is rendered on screen.</w:delText>
          </w:r>
        </w:del>
      </w:ins>
      <w:ins w:id="1038" w:author="Christos-Emmanouil Anastasiou" w:date="2020-05-05T18:54:00Z">
        <w:del w:id="1039" w:author="Tassos Anastasiou" w:date="2020-05-09T13:24:00Z">
          <w:r w:rsidR="00C80D84" w:rsidRPr="0019090D" w:rsidDel="00766C82">
            <w:rPr>
              <w:sz w:val="22"/>
              <w:szCs w:val="22"/>
            </w:rPr>
            <w:delText>Table 4.1</w:delText>
          </w:r>
        </w:del>
      </w:ins>
      <w:ins w:id="1040" w:author="Christos-Emmanouil Anastasiou" w:date="2020-05-05T18:59:00Z">
        <w:del w:id="1041" w:author="Tassos Anastasiou" w:date="2020-05-09T13:24:00Z">
          <w:r w:rsidR="0019090D" w:rsidDel="00766C82">
            <w:rPr>
              <w:sz w:val="22"/>
              <w:szCs w:val="22"/>
            </w:rPr>
            <w:delText>:</w:delText>
          </w:r>
        </w:del>
      </w:ins>
      <w:ins w:id="1042" w:author="Christos-Emmanouil Anastasiou" w:date="2020-05-05T18:54:00Z">
        <w:del w:id="1043" w:author="Tassos Anastasiou" w:date="2020-05-09T13:24:00Z">
          <w:r w:rsidR="00C80D84" w:rsidRPr="0019090D" w:rsidDel="00766C82">
            <w:rPr>
              <w:b w:val="0"/>
              <w:bCs w:val="0"/>
              <w:sz w:val="22"/>
              <w:szCs w:val="22"/>
            </w:rPr>
            <w:delText xml:space="preserve"> Benchmark t</w:delText>
          </w:r>
        </w:del>
      </w:ins>
      <w:ins w:id="1044" w:author="Christos-Emmanouil Anastasiou" w:date="2020-05-05T18:55:00Z">
        <w:del w:id="1045" w:author="Tassos Anastasiou" w:date="2020-05-09T13:24:00Z">
          <w:r w:rsidR="00C80D84" w:rsidRPr="0019090D" w:rsidDel="00766C82">
            <w:rPr>
              <w:b w:val="0"/>
              <w:bCs w:val="0"/>
              <w:sz w:val="22"/>
              <w:szCs w:val="22"/>
            </w:rPr>
            <w:delText xml:space="preserve">ests </w:delText>
          </w:r>
          <w:r w:rsidR="00ED3945" w:rsidRPr="0019090D" w:rsidDel="00766C82">
            <w:rPr>
              <w:b w:val="0"/>
              <w:bCs w:val="0"/>
              <w:sz w:val="22"/>
              <w:szCs w:val="22"/>
            </w:rPr>
            <w:delText>when a single cube is rendered on screen.</w:delText>
          </w:r>
        </w:del>
      </w:ins>
    </w:p>
    <w:p w14:paraId="2A0A5A12" w14:textId="77777777" w:rsidR="00336B0F" w:rsidRDefault="00336B0F">
      <w:pPr>
        <w:pStyle w:val="Caption"/>
        <w:jc w:val="center"/>
        <w:pPrChange w:id="1046" w:author="Christos-Emmanouil Anastasiou" w:date="2020-05-13T20:21:00Z">
          <w:pPr/>
        </w:pPrChange>
      </w:pPr>
    </w:p>
    <w:p w14:paraId="352AAC31" w14:textId="3E888EB9" w:rsidR="00705A0E" w:rsidRDefault="00705A0E">
      <w:pPr>
        <w:rPr>
          <w:ins w:id="1047" w:author="Christos-Emmanouil Anastasiou" w:date="2020-05-13T20:21:00Z"/>
        </w:rPr>
        <w:pPrChange w:id="1048" w:author="Christos-Emmanouil Anastasiou" w:date="2020-05-13T20:22:00Z">
          <w:pPr>
            <w:pStyle w:val="Heading3"/>
            <w:numPr>
              <w:ilvl w:val="0"/>
              <w:numId w:val="0"/>
            </w:numPr>
            <w:ind w:left="0" w:firstLine="0"/>
          </w:pPr>
        </w:pPrChange>
      </w:pPr>
    </w:p>
    <w:p w14:paraId="17D8157E" w14:textId="77777777" w:rsidR="00705A0E" w:rsidRPr="00E6496F" w:rsidRDefault="00705A0E">
      <w:pPr>
        <w:rPr>
          <w:ins w:id="1049" w:author="Christos-Emmanouil Anastasiou" w:date="2020-05-13T20:21:00Z"/>
        </w:rPr>
        <w:pPrChange w:id="1050" w:author="Christos-Emmanouil Anastasiou" w:date="2020-05-13T20:22:00Z">
          <w:pPr>
            <w:pStyle w:val="Heading3"/>
          </w:pPr>
        </w:pPrChange>
      </w:pPr>
    </w:p>
    <w:p w14:paraId="7E88930E" w14:textId="62BE2F55" w:rsidR="0098538B" w:rsidRDefault="0098538B">
      <w:pPr>
        <w:pStyle w:val="Heading3"/>
        <w:rPr>
          <w:ins w:id="1051" w:author="Christos-Emmanouil Anastasiou" w:date="2020-05-13T15:50:00Z"/>
        </w:rPr>
        <w:pPrChange w:id="1052" w:author="Christos-Emmanouil Anastasiou" w:date="2020-05-13T16:21:00Z">
          <w:pPr>
            <w:pStyle w:val="Heading2"/>
          </w:pPr>
        </w:pPrChange>
      </w:pPr>
      <w:bookmarkStart w:id="1053" w:name="_Toc40412175"/>
      <w:ins w:id="1054" w:author="Christos-Emmanouil Anastasiou" w:date="2020-05-13T15:50:00Z">
        <w:r>
          <w:t>Review</w:t>
        </w:r>
        <w:bookmarkEnd w:id="1053"/>
      </w:ins>
    </w:p>
    <w:p w14:paraId="587E768C" w14:textId="77777777" w:rsidR="0098538B" w:rsidRPr="001B3C9F" w:rsidRDefault="0098538B" w:rsidP="0098538B">
      <w:pPr>
        <w:rPr>
          <w:ins w:id="1055" w:author="Christos-Emmanouil Anastasiou" w:date="2020-05-13T15:50:00Z"/>
          <w:rFonts w:ascii="Bell MT" w:hAnsi="Bell MT"/>
          <w:sz w:val="24"/>
          <w:szCs w:val="24"/>
          <w:rPrChange w:id="1056" w:author="Christos-Emmanouil Anastasiou" w:date="2020-05-13T20:05:00Z">
            <w:rPr>
              <w:ins w:id="1057" w:author="Christos-Emmanouil Anastasiou" w:date="2020-05-13T15:50:00Z"/>
            </w:rPr>
          </w:rPrChange>
        </w:rPr>
      </w:pPr>
      <w:ins w:id="1058" w:author="Christos-Emmanouil Anastasiou" w:date="2020-05-13T15:50:00Z">
        <w:r w:rsidRPr="001B3C9F">
          <w:rPr>
            <w:rFonts w:ascii="Bell MT" w:hAnsi="Bell MT"/>
            <w:sz w:val="24"/>
            <w:szCs w:val="24"/>
            <w:rPrChange w:id="1059" w:author="Christos-Emmanouil Anastasiou" w:date="2020-05-13T20:05:00Z">
              <w:rPr/>
            </w:rPrChange>
          </w:rPr>
          <w:t>The first iteration was about selecting an API, producing a product backlog and prioritising the desirable features using the MoSCoW method. In addition to these tasks, further time was spent on studying the provided framework and ensuring that the initialisation of Direct3D and basic camera set up were in place. As you can see on the Gantt chart above, these tasks were set in parallel with the last part of research analysis and I allocated more tasks that I could achieve thus pushing some further functionality such as camera movement and defining a voxel to the following iterations.</w:t>
        </w:r>
      </w:ins>
    </w:p>
    <w:p w14:paraId="0696B972" w14:textId="090F787A" w:rsidR="0098538B" w:rsidRPr="00510CCE" w:rsidRDefault="0098538B">
      <w:pPr>
        <w:pStyle w:val="Heading3"/>
        <w:rPr>
          <w:ins w:id="1060" w:author="Christos-Emmanouil Anastasiou" w:date="2020-05-13T15:50:00Z"/>
        </w:rPr>
        <w:pPrChange w:id="1061" w:author="Christos-Emmanouil Anastasiou" w:date="2020-05-13T16:21:00Z">
          <w:pPr>
            <w:pStyle w:val="Heading2"/>
          </w:pPr>
        </w:pPrChange>
      </w:pPr>
      <w:bookmarkStart w:id="1062" w:name="_Toc40412176"/>
      <w:ins w:id="1063" w:author="Christos-Emmanouil Anastasiou" w:date="2020-05-13T15:50:00Z">
        <w:r>
          <w:t>Retrospective</w:t>
        </w:r>
        <w:bookmarkEnd w:id="1062"/>
      </w:ins>
    </w:p>
    <w:p w14:paraId="5C91368D" w14:textId="6B4CE631" w:rsidR="005C2B44" w:rsidRDefault="0098538B">
      <w:pPr>
        <w:rPr>
          <w:ins w:id="1064" w:author="Christos-Emmanouil Anastasiou" w:date="2020-05-13T20:28:00Z"/>
          <w:rFonts w:ascii="Bell MT" w:hAnsi="Bell MT"/>
          <w:sz w:val="24"/>
          <w:szCs w:val="24"/>
        </w:rPr>
      </w:pPr>
      <w:ins w:id="1065" w:author="Christos-Emmanouil Anastasiou" w:date="2020-05-13T15:50:00Z">
        <w:r w:rsidRPr="001B3C9F">
          <w:rPr>
            <w:rFonts w:ascii="Bell MT" w:hAnsi="Bell MT"/>
            <w:sz w:val="24"/>
            <w:szCs w:val="24"/>
            <w:rPrChange w:id="1066" w:author="Christos-Emmanouil Anastasiou" w:date="2020-05-13T20:05:00Z">
              <w:rPr/>
            </w:rPrChange>
          </w:rPr>
          <w:t>On reflection, I gave too much time to myself for certain non-programming tasks but on the contrary when this was realised, I gave much more tasks to complete until the end of the iteration. I will take that into consideration and allocating tasks during the next sprint plan.</w:t>
        </w:r>
      </w:ins>
      <w:ins w:id="1067" w:author="Tassos Anastasiou" w:date="2020-05-09T13:54:00Z">
        <w:del w:id="1068" w:author="Christos-Emmanouil Anastasiou" w:date="2020-05-13T15:51:00Z">
          <w:r w:rsidR="005C2B44" w:rsidRPr="001B3C9F" w:rsidDel="00C22499">
            <w:rPr>
              <w:rFonts w:ascii="Bell MT" w:hAnsi="Bell MT"/>
              <w:sz w:val="24"/>
              <w:szCs w:val="24"/>
              <w:rPrChange w:id="1069" w:author="Christos-Emmanouil Anastasiou" w:date="2020-05-13T20:05:00Z">
                <w:rPr/>
              </w:rPrChange>
            </w:rPr>
            <w:br w:type="page"/>
          </w:r>
        </w:del>
      </w:ins>
    </w:p>
    <w:p w14:paraId="0027CA49" w14:textId="77777777" w:rsidR="008D7803" w:rsidRPr="001B3C9F" w:rsidRDefault="008D7803">
      <w:pPr>
        <w:rPr>
          <w:ins w:id="1070" w:author="Tassos Anastasiou" w:date="2020-05-09T13:54:00Z"/>
          <w:rFonts w:ascii="Bell MT" w:hAnsi="Bell MT"/>
          <w:sz w:val="24"/>
          <w:szCs w:val="24"/>
          <w:rPrChange w:id="1071" w:author="Christos-Emmanouil Anastasiou" w:date="2020-05-13T20:05:00Z">
            <w:rPr>
              <w:ins w:id="1072" w:author="Tassos Anastasiou" w:date="2020-05-09T13:54:00Z"/>
              <w:rFonts w:asciiTheme="majorHAnsi" w:eastAsiaTheme="majorEastAsia" w:hAnsiTheme="majorHAnsi" w:cstheme="majorBidi"/>
              <w:b/>
              <w:bCs/>
              <w:caps/>
              <w:sz w:val="40"/>
              <w:szCs w:val="28"/>
            </w:rPr>
          </w:rPrChange>
        </w:rPr>
      </w:pPr>
    </w:p>
    <w:p w14:paraId="5AB90EB1" w14:textId="061E8998" w:rsidR="003F5003" w:rsidRDefault="003F5003">
      <w:pPr>
        <w:pStyle w:val="Heading2"/>
        <w:pPrChange w:id="1073" w:author="Tassos Anastasiou" w:date="2020-05-01T18:17:00Z">
          <w:pPr>
            <w:pStyle w:val="Heading1"/>
          </w:pPr>
        </w:pPrChange>
      </w:pPr>
      <w:bookmarkStart w:id="1074" w:name="_Toc40412177"/>
      <w:r>
        <w:t>ITERATION 2 – framework set up</w:t>
      </w:r>
      <w:bookmarkEnd w:id="1074"/>
    </w:p>
    <w:p w14:paraId="14D6EE8F" w14:textId="78A2C9AC" w:rsidR="003F5003" w:rsidRPr="007C6028" w:rsidRDefault="003F5003">
      <w:pPr>
        <w:rPr>
          <w:rFonts w:ascii="Bell MT" w:hAnsi="Bell MT"/>
          <w:sz w:val="24"/>
          <w:szCs w:val="24"/>
        </w:rPr>
      </w:pPr>
      <w:r w:rsidRPr="007C6028">
        <w:rPr>
          <w:rFonts w:ascii="Bell MT" w:hAnsi="Bell MT"/>
          <w:sz w:val="24"/>
          <w:szCs w:val="24"/>
        </w:rPr>
        <w:t xml:space="preserve">In this iteration, the framework provided by “Advanced graphics and real-time rendering” module is refactored. The initialisation of a window, initialisation of </w:t>
      </w:r>
      <w:ins w:id="1075" w:author="Tassos Anastasiou" w:date="2020-05-09T17:07:00Z">
        <w:r w:rsidR="00924C9B">
          <w:rPr>
            <w:rFonts w:ascii="Bell MT" w:hAnsi="Bell MT"/>
            <w:sz w:val="24"/>
            <w:szCs w:val="24"/>
          </w:rPr>
          <w:t>D</w:t>
        </w:r>
      </w:ins>
      <w:del w:id="1076" w:author="Tassos Anastasiou" w:date="2020-05-09T17:07:00Z">
        <w:r w:rsidRPr="007C6028" w:rsidDel="00924C9B">
          <w:rPr>
            <w:rFonts w:ascii="Bell MT" w:hAnsi="Bell MT"/>
            <w:sz w:val="24"/>
            <w:szCs w:val="24"/>
          </w:rPr>
          <w:delText>d</w:delText>
        </w:r>
      </w:del>
      <w:r w:rsidRPr="007C6028">
        <w:rPr>
          <w:rFonts w:ascii="Bell MT" w:hAnsi="Bell MT"/>
          <w:sz w:val="24"/>
          <w:szCs w:val="24"/>
        </w:rPr>
        <w:t>irect3D, basic camera set up</w:t>
      </w:r>
      <w:r w:rsidR="002D72FB" w:rsidRPr="007C6028">
        <w:rPr>
          <w:rFonts w:ascii="Bell MT" w:hAnsi="Bell MT"/>
          <w:sz w:val="24"/>
          <w:szCs w:val="24"/>
        </w:rPr>
        <w:t xml:space="preserve">, lighting and </w:t>
      </w:r>
      <w:r w:rsidRPr="007C6028">
        <w:rPr>
          <w:rFonts w:ascii="Bell MT" w:hAnsi="Bell MT"/>
          <w:sz w:val="24"/>
          <w:szCs w:val="24"/>
        </w:rPr>
        <w:t>rendering of</w:t>
      </w:r>
      <w:r w:rsidR="002D72FB" w:rsidRPr="007C6028">
        <w:rPr>
          <w:rFonts w:ascii="Bell MT" w:hAnsi="Bell MT"/>
          <w:sz w:val="24"/>
          <w:szCs w:val="24"/>
        </w:rPr>
        <w:t xml:space="preserve"> a textured</w:t>
      </w:r>
      <w:r w:rsidRPr="007C6028">
        <w:rPr>
          <w:rFonts w:ascii="Bell MT" w:hAnsi="Bell MT"/>
          <w:sz w:val="24"/>
          <w:szCs w:val="24"/>
        </w:rPr>
        <w:t xml:space="preserve"> cube are all taking place inside the main function.</w:t>
      </w:r>
    </w:p>
    <w:p w14:paraId="02D6E57B" w14:textId="7D97D308" w:rsidR="003F5003" w:rsidRDefault="002D72FB">
      <w:pPr>
        <w:pStyle w:val="Heading3"/>
        <w:pPrChange w:id="1077" w:author="Tassos Anastasiou" w:date="2020-05-01T18:17:00Z">
          <w:pPr>
            <w:pStyle w:val="Heading2"/>
          </w:pPr>
        </w:pPrChange>
      </w:pPr>
      <w:bookmarkStart w:id="1078" w:name="_Toc40412178"/>
      <w:r>
        <w:t>Product backlog, MoSCoW</w:t>
      </w:r>
      <w:bookmarkEnd w:id="1078"/>
    </w:p>
    <w:p w14:paraId="6321AE49" w14:textId="77777777" w:rsidR="00F93EB1" w:rsidRDefault="00ED3084">
      <w:pPr>
        <w:keepNext/>
        <w:rPr>
          <w:ins w:id="1079" w:author="Tassos Anastasiou" w:date="2020-05-09T13:25:00Z"/>
        </w:rPr>
        <w:pPrChange w:id="1080" w:author="Tassos Anastasiou" w:date="2020-05-09T13:25:00Z">
          <w:pPr/>
        </w:pPrChange>
      </w:pPr>
      <w:commentRangeStart w:id="1081"/>
      <w:r>
        <w:rPr>
          <w:noProof/>
        </w:rPr>
        <w:drawing>
          <wp:inline distT="0" distB="0" distL="0" distR="0" wp14:anchorId="6FF4952F" wp14:editId="37F3A4AC">
            <wp:extent cx="5729657" cy="1905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008"/>
                    <a:stretch/>
                  </pic:blipFill>
                  <pic:spPr bwMode="auto">
                    <a:xfrm>
                      <a:off x="0" y="0"/>
                      <a:ext cx="5760086" cy="191511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81"/>
    </w:p>
    <w:p w14:paraId="1E280262" w14:textId="04BE5E46" w:rsidR="00F93EB1" w:rsidRDefault="00F93EB1">
      <w:pPr>
        <w:pStyle w:val="Caption"/>
        <w:rPr>
          <w:ins w:id="1082" w:author="Tassos Anastasiou" w:date="2020-05-09T13:25:00Z"/>
        </w:rPr>
      </w:pPr>
      <w:ins w:id="1083" w:author="Tassos Anastasiou" w:date="2020-05-09T13:25:00Z">
        <w:r>
          <w:t xml:space="preserve">Figure </w:t>
        </w:r>
      </w:ins>
      <w:ins w:id="1084" w:author="Tassos Anastasiou" w:date="2020-05-09T13:53:00Z">
        <w:r w:rsidR="001A5D4B">
          <w:fldChar w:fldCharType="begin"/>
        </w:r>
        <w:r w:rsidR="001A5D4B">
          <w:instrText xml:space="preserve"> STYLEREF 1 \s </w:instrText>
        </w:r>
      </w:ins>
      <w:r w:rsidR="001A5D4B">
        <w:fldChar w:fldCharType="separate"/>
      </w:r>
      <w:r w:rsidR="001A5D4B">
        <w:rPr>
          <w:noProof/>
        </w:rPr>
        <w:t>4</w:t>
      </w:r>
      <w:ins w:id="1085"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1086" w:author="Tassos Anastasiou" w:date="2020-05-09T13:53:00Z">
        <w:r w:rsidR="001A5D4B">
          <w:rPr>
            <w:noProof/>
          </w:rPr>
          <w:t>3</w:t>
        </w:r>
        <w:r w:rsidR="001A5D4B">
          <w:fldChar w:fldCharType="end"/>
        </w:r>
      </w:ins>
      <w:ins w:id="1087" w:author="Tassos Anastasiou" w:date="2020-05-09T13:25:00Z">
        <w:r>
          <w:t xml:space="preserve">: </w:t>
        </w:r>
        <w:r w:rsidRPr="00871E51">
          <w:t>The aim of the second iteration is to get familiar with the framework and refactor it so that it can be easily expanded to fit the requirements of the application</w:t>
        </w:r>
        <w:r>
          <w:t>.</w:t>
        </w:r>
      </w:ins>
    </w:p>
    <w:p w14:paraId="4487E86B" w14:textId="53CFBA0F" w:rsidR="002D72FB" w:rsidRDefault="00600C87" w:rsidP="002D72FB">
      <w:pPr>
        <w:rPr>
          <w:ins w:id="1088" w:author="Christos-Emmanouil Anastasiou" w:date="2020-05-05T18:55:00Z"/>
        </w:rPr>
      </w:pPr>
      <w:r>
        <w:rPr>
          <w:rStyle w:val="CommentReference"/>
        </w:rPr>
        <w:commentReference w:id="1081"/>
      </w:r>
    </w:p>
    <w:p w14:paraId="69680769" w14:textId="3844E751" w:rsidR="00161C77" w:rsidDel="00F93EB1" w:rsidRDefault="00290D2C">
      <w:pPr>
        <w:pStyle w:val="Caption"/>
        <w:rPr>
          <w:del w:id="1089" w:author="Tassos Anastasiou" w:date="2020-05-09T13:25:00Z"/>
        </w:rPr>
        <w:pPrChange w:id="1090" w:author="Christos-Emmanouil Anastasiou" w:date="2020-05-05T18:58:00Z">
          <w:pPr/>
        </w:pPrChange>
      </w:pPr>
      <w:ins w:id="1091" w:author="Christos-Emmanouil Anastasiou" w:date="2020-05-05T18:56:00Z">
        <w:del w:id="1092" w:author="Tassos Anastasiou" w:date="2020-05-09T13:25:00Z">
          <w:r w:rsidRPr="0074194B" w:rsidDel="00F93EB1">
            <w:rPr>
              <w:sz w:val="22"/>
              <w:szCs w:val="22"/>
            </w:rPr>
            <w:delText>Figure 4.</w:delText>
          </w:r>
        </w:del>
      </w:ins>
      <w:ins w:id="1093" w:author="Christos-Emmanouil Anastasiou" w:date="2020-05-05T19:35:00Z">
        <w:del w:id="1094" w:author="Tassos Anastasiou" w:date="2020-05-09T13:25:00Z">
          <w:r w:rsidR="00F10A02" w:rsidDel="00F93EB1">
            <w:rPr>
              <w:sz w:val="22"/>
              <w:szCs w:val="22"/>
            </w:rPr>
            <w:delText>3</w:delText>
          </w:r>
        </w:del>
      </w:ins>
      <w:ins w:id="1095" w:author="Christos-Emmanouil Anastasiou" w:date="2020-05-05T18:57:00Z">
        <w:del w:id="1096" w:author="Tassos Anastasiou" w:date="2020-05-09T13:25:00Z">
          <w:r w:rsidRPr="0074194B" w:rsidDel="00F93EB1">
            <w:rPr>
              <w:sz w:val="22"/>
              <w:szCs w:val="22"/>
            </w:rPr>
            <w:delText>:</w:delText>
          </w:r>
          <w:r w:rsidDel="00F93EB1">
            <w:delText xml:space="preserve"> </w:delText>
          </w:r>
          <w:r w:rsidR="00E74916" w:rsidRPr="0074194B" w:rsidDel="00F93EB1">
            <w:rPr>
              <w:b w:val="0"/>
              <w:bCs w:val="0"/>
              <w:sz w:val="22"/>
              <w:szCs w:val="22"/>
            </w:rPr>
            <w:delText xml:space="preserve">The aim of the </w:delText>
          </w:r>
        </w:del>
      </w:ins>
      <w:ins w:id="1097" w:author="Christos-Emmanouil Anastasiou" w:date="2020-05-05T19:17:00Z">
        <w:del w:id="1098" w:author="Tassos Anastasiou" w:date="2020-05-09T13:25:00Z">
          <w:r w:rsidR="00251B43" w:rsidDel="00F93EB1">
            <w:rPr>
              <w:b w:val="0"/>
              <w:bCs w:val="0"/>
              <w:sz w:val="22"/>
              <w:szCs w:val="22"/>
            </w:rPr>
            <w:delText>second</w:delText>
          </w:r>
        </w:del>
      </w:ins>
      <w:ins w:id="1099" w:author="Christos-Emmanouil Anastasiou" w:date="2020-05-05T18:57:00Z">
        <w:del w:id="1100" w:author="Tassos Anastasiou" w:date="2020-05-09T13:25:00Z">
          <w:r w:rsidR="00E74916" w:rsidRPr="0074194B" w:rsidDel="00F93EB1">
            <w:rPr>
              <w:b w:val="0"/>
              <w:bCs w:val="0"/>
              <w:sz w:val="22"/>
              <w:szCs w:val="22"/>
            </w:rPr>
            <w:delText xml:space="preserve"> iteration is to get familiar with the framework and refactor it </w:delText>
          </w:r>
        </w:del>
      </w:ins>
      <w:ins w:id="1101" w:author="Christos-Emmanouil Anastasiou" w:date="2020-05-05T19:17:00Z">
        <w:del w:id="1102" w:author="Tassos Anastasiou" w:date="2020-05-09T13:25:00Z">
          <w:r w:rsidR="00D42244" w:rsidDel="00F93EB1">
            <w:rPr>
              <w:b w:val="0"/>
              <w:bCs w:val="0"/>
              <w:sz w:val="22"/>
              <w:szCs w:val="22"/>
            </w:rPr>
            <w:delText>so that it</w:delText>
          </w:r>
        </w:del>
      </w:ins>
      <w:ins w:id="1103" w:author="Christos-Emmanouil Anastasiou" w:date="2020-05-05T18:57:00Z">
        <w:del w:id="1104" w:author="Tassos Anastasiou" w:date="2020-05-09T13:25:00Z">
          <w:r w:rsidR="00E74916" w:rsidRPr="0074194B" w:rsidDel="00F93EB1">
            <w:rPr>
              <w:b w:val="0"/>
              <w:bCs w:val="0"/>
              <w:sz w:val="22"/>
              <w:szCs w:val="22"/>
            </w:rPr>
            <w:delText xml:space="preserve"> </w:delText>
          </w:r>
        </w:del>
      </w:ins>
      <w:ins w:id="1105" w:author="Christos-Emmanouil Anastasiou" w:date="2020-05-05T19:17:00Z">
        <w:del w:id="1106" w:author="Tassos Anastasiou" w:date="2020-05-09T13:25:00Z">
          <w:r w:rsidR="00D42244" w:rsidDel="00F93EB1">
            <w:rPr>
              <w:b w:val="0"/>
              <w:bCs w:val="0"/>
              <w:sz w:val="22"/>
              <w:szCs w:val="22"/>
            </w:rPr>
            <w:delText>can be easily expanded to fit</w:delText>
          </w:r>
        </w:del>
      </w:ins>
      <w:ins w:id="1107" w:author="Christos-Emmanouil Anastasiou" w:date="2020-05-05T18:57:00Z">
        <w:del w:id="1108" w:author="Tassos Anastasiou" w:date="2020-05-09T13:25:00Z">
          <w:r w:rsidR="00E74916" w:rsidRPr="0074194B" w:rsidDel="00F93EB1">
            <w:rPr>
              <w:b w:val="0"/>
              <w:bCs w:val="0"/>
              <w:sz w:val="22"/>
              <w:szCs w:val="22"/>
            </w:rPr>
            <w:delText xml:space="preserve"> the </w:delText>
          </w:r>
          <w:r w:rsidR="00C62A8C" w:rsidRPr="0074194B" w:rsidDel="00F93EB1">
            <w:rPr>
              <w:b w:val="0"/>
              <w:bCs w:val="0"/>
              <w:sz w:val="22"/>
              <w:szCs w:val="22"/>
            </w:rPr>
            <w:delText>r</w:delText>
          </w:r>
        </w:del>
      </w:ins>
      <w:ins w:id="1109" w:author="Christos-Emmanouil Anastasiou" w:date="2020-05-05T18:58:00Z">
        <w:del w:id="1110" w:author="Tassos Anastasiou" w:date="2020-05-09T13:25:00Z">
          <w:r w:rsidR="00C62A8C" w:rsidRPr="0074194B" w:rsidDel="00F93EB1">
            <w:rPr>
              <w:b w:val="0"/>
              <w:bCs w:val="0"/>
              <w:sz w:val="22"/>
              <w:szCs w:val="22"/>
            </w:rPr>
            <w:delText>equirements of the application.</w:delText>
          </w:r>
        </w:del>
      </w:ins>
    </w:p>
    <w:p w14:paraId="684A8986" w14:textId="712E56BD" w:rsidR="00ED3084" w:rsidRDefault="00ED3084" w:rsidP="002D72FB">
      <w:pPr>
        <w:rPr>
          <w:b/>
          <w:bCs/>
        </w:rPr>
      </w:pPr>
      <w:r w:rsidRPr="00ED3084">
        <w:rPr>
          <w:b/>
          <w:bCs/>
        </w:rPr>
        <w:t>Must have</w:t>
      </w:r>
    </w:p>
    <w:p w14:paraId="19C281BB" w14:textId="09310B70" w:rsidR="00ED3084" w:rsidRPr="007C6028" w:rsidRDefault="00444E3A" w:rsidP="002D72FB">
      <w:pPr>
        <w:rPr>
          <w:rFonts w:ascii="Bell MT" w:hAnsi="Bell MT"/>
          <w:sz w:val="24"/>
          <w:szCs w:val="24"/>
        </w:rPr>
      </w:pPr>
      <w:r w:rsidRPr="007C6028">
        <w:rPr>
          <w:rFonts w:ascii="Bell MT" w:hAnsi="Bell MT"/>
          <w:sz w:val="24"/>
          <w:szCs w:val="24"/>
        </w:rPr>
        <w:t xml:space="preserve">The class in which the main function exists should only </w:t>
      </w:r>
      <w:r w:rsidR="007C6028">
        <w:rPr>
          <w:rFonts w:ascii="Bell MT" w:hAnsi="Bell MT"/>
          <w:sz w:val="24"/>
          <w:szCs w:val="24"/>
        </w:rPr>
        <w:t>contain</w:t>
      </w:r>
      <w:r w:rsidRPr="007C6028">
        <w:rPr>
          <w:rFonts w:ascii="Bell MT" w:hAnsi="Bell MT"/>
          <w:sz w:val="24"/>
          <w:szCs w:val="24"/>
        </w:rPr>
        <w:t xml:space="preserve"> the main function. All the rest of the functionality including the initialisation of Direct3D, initialisation of application </w:t>
      </w:r>
      <w:r w:rsidRPr="007C6028">
        <w:rPr>
          <w:rFonts w:ascii="Bell MT" w:hAnsi="Bell MT"/>
          <w:sz w:val="24"/>
          <w:szCs w:val="24"/>
        </w:rPr>
        <w:lastRenderedPageBreak/>
        <w:t>window, initialisation of 3D scene and rendering of the camera and the cube should be implemented separately into different classes. The camera class should encapsulate the view and projection matrices and update them in its own class</w:t>
      </w:r>
      <w:r w:rsidR="00AF314B">
        <w:rPr>
          <w:rFonts w:ascii="Bell MT" w:hAnsi="Bell MT"/>
          <w:sz w:val="24"/>
          <w:szCs w:val="24"/>
        </w:rPr>
        <w:t xml:space="preserve"> called “Camera”</w:t>
      </w:r>
      <w:r w:rsidRPr="007C6028">
        <w:rPr>
          <w:rFonts w:ascii="Bell MT" w:hAnsi="Bell MT"/>
          <w:sz w:val="24"/>
          <w:szCs w:val="24"/>
        </w:rPr>
        <w:t xml:space="preserve"> while also implementing relevant </w:t>
      </w:r>
      <w:r w:rsidR="00A01A70" w:rsidRPr="007C6028">
        <w:rPr>
          <w:rFonts w:ascii="Bell MT" w:hAnsi="Bell MT"/>
          <w:sz w:val="24"/>
          <w:szCs w:val="24"/>
        </w:rPr>
        <w:t>attributes that allow for updating the camera’s position and rotation.</w:t>
      </w:r>
      <w:r w:rsidR="005D09DA" w:rsidRPr="007C6028">
        <w:rPr>
          <w:rFonts w:ascii="Bell MT" w:hAnsi="Bell MT"/>
          <w:sz w:val="24"/>
          <w:szCs w:val="24"/>
        </w:rPr>
        <w:t xml:space="preserve"> </w:t>
      </w:r>
      <w:r w:rsidRPr="007C6028">
        <w:rPr>
          <w:rFonts w:ascii="Bell MT" w:hAnsi="Bell MT"/>
          <w:sz w:val="24"/>
          <w:szCs w:val="24"/>
        </w:rPr>
        <w:t xml:space="preserve"> </w:t>
      </w:r>
      <w:r w:rsidR="00AF314B">
        <w:rPr>
          <w:rFonts w:ascii="Bell MT" w:hAnsi="Bell MT"/>
          <w:sz w:val="24"/>
          <w:szCs w:val="24"/>
        </w:rPr>
        <w:t xml:space="preserve">The Graphics class will be responsible for initialising Direct3D and imGui related functionality. The Application class is where the initialisation of a window and all the updating and drawing of our application is going to be called. </w:t>
      </w:r>
      <w:r w:rsidR="003C4786">
        <w:rPr>
          <w:rFonts w:ascii="Bell MT" w:hAnsi="Bell MT"/>
          <w:sz w:val="24"/>
          <w:szCs w:val="24"/>
        </w:rPr>
        <w:t>Hence,</w:t>
      </w:r>
      <w:r w:rsidR="00AF314B">
        <w:rPr>
          <w:rFonts w:ascii="Bell MT" w:hAnsi="Bell MT"/>
          <w:sz w:val="24"/>
          <w:szCs w:val="24"/>
        </w:rPr>
        <w:t xml:space="preserve"> the graphics, camera and</w:t>
      </w:r>
      <w:r w:rsidR="00860898">
        <w:rPr>
          <w:rFonts w:ascii="Bell MT" w:hAnsi="Bell MT"/>
          <w:sz w:val="24"/>
          <w:szCs w:val="24"/>
        </w:rPr>
        <w:t xml:space="preserve"> game</w:t>
      </w:r>
      <w:r w:rsidR="00AF314B">
        <w:rPr>
          <w:rFonts w:ascii="Bell MT" w:hAnsi="Bell MT"/>
          <w:sz w:val="24"/>
          <w:szCs w:val="24"/>
        </w:rPr>
        <w:t xml:space="preserve"> object are all being called inside the application class.</w:t>
      </w:r>
    </w:p>
    <w:p w14:paraId="16E1C55A" w14:textId="013509E7" w:rsidR="00ED3084" w:rsidRDefault="00ED3084" w:rsidP="002D72FB">
      <w:pPr>
        <w:rPr>
          <w:b/>
          <w:bCs/>
        </w:rPr>
      </w:pPr>
      <w:r w:rsidRPr="00ED3084">
        <w:rPr>
          <w:b/>
          <w:bCs/>
        </w:rPr>
        <w:t>Should have</w:t>
      </w:r>
    </w:p>
    <w:p w14:paraId="6AC9A6E0" w14:textId="17E7CA42" w:rsidR="00860898" w:rsidRPr="00924C9B" w:rsidDel="00510888" w:rsidRDefault="00860898" w:rsidP="002D72FB">
      <w:pPr>
        <w:rPr>
          <w:del w:id="1111" w:author="Christos-Emmanouil Anastasiou" w:date="2020-05-05T19:32:00Z"/>
          <w:rFonts w:ascii="Bell MT" w:hAnsi="Bell MT"/>
          <w:sz w:val="24"/>
          <w:szCs w:val="24"/>
          <w:rPrChange w:id="1112" w:author="Tassos Anastasiou" w:date="2020-05-09T17:10:00Z">
            <w:rPr>
              <w:del w:id="1113" w:author="Christos-Emmanouil Anastasiou" w:date="2020-05-05T19:32:00Z"/>
            </w:rPr>
          </w:rPrChange>
        </w:rPr>
      </w:pPr>
      <w:r w:rsidRPr="00924C9B">
        <w:rPr>
          <w:rFonts w:ascii="Bell MT" w:hAnsi="Bell MT"/>
          <w:sz w:val="24"/>
          <w:szCs w:val="24"/>
          <w:rPrChange w:id="1114" w:author="Tassos Anastasiou" w:date="2020-05-09T17:10:00Z">
            <w:rPr/>
          </w:rPrChange>
        </w:rPr>
        <w:t>Once the refactoring has finished, a textured cube should be rendered at the origin of the scene by the end of the iteration. This will provide the building block of our environment.</w:t>
      </w:r>
    </w:p>
    <w:p w14:paraId="3923D395" w14:textId="77777777" w:rsidR="00DF1389" w:rsidRPr="00924C9B" w:rsidDel="00510888" w:rsidRDefault="00DF1389" w:rsidP="002D72FB">
      <w:pPr>
        <w:rPr>
          <w:del w:id="1115" w:author="Christos-Emmanouil Anastasiou" w:date="2020-05-05T19:32:00Z"/>
          <w:rFonts w:ascii="Bell MT" w:hAnsi="Bell MT"/>
          <w:sz w:val="24"/>
          <w:szCs w:val="24"/>
          <w:rPrChange w:id="1116" w:author="Tassos Anastasiou" w:date="2020-05-09T17:10:00Z">
            <w:rPr>
              <w:del w:id="1117" w:author="Christos-Emmanouil Anastasiou" w:date="2020-05-05T19:32:00Z"/>
              <w:b/>
              <w:bCs/>
            </w:rPr>
          </w:rPrChange>
        </w:rPr>
      </w:pPr>
    </w:p>
    <w:p w14:paraId="6D0D7A13" w14:textId="77777777" w:rsidR="00DF1389" w:rsidRPr="00924C9B" w:rsidRDefault="00DF1389" w:rsidP="002D72FB">
      <w:pPr>
        <w:rPr>
          <w:rFonts w:ascii="Bell MT" w:hAnsi="Bell MT"/>
          <w:sz w:val="24"/>
          <w:szCs w:val="24"/>
          <w:rPrChange w:id="1118" w:author="Tassos Anastasiou" w:date="2020-05-09T17:10:00Z">
            <w:rPr>
              <w:b/>
              <w:bCs/>
            </w:rPr>
          </w:rPrChange>
        </w:rPr>
      </w:pPr>
    </w:p>
    <w:p w14:paraId="5E70ED70" w14:textId="5F0691F7" w:rsidR="00DF1389" w:rsidDel="00924C9B" w:rsidRDefault="00DF1389" w:rsidP="002D72FB">
      <w:pPr>
        <w:rPr>
          <w:del w:id="1119" w:author="Tassos Anastasiou" w:date="2020-05-09T17:10:00Z"/>
          <w:b/>
          <w:bCs/>
        </w:rPr>
      </w:pPr>
    </w:p>
    <w:p w14:paraId="0D15EC6F" w14:textId="39110EC8" w:rsidR="00ED3084" w:rsidRDefault="00ED3084" w:rsidP="002D72FB">
      <w:pPr>
        <w:rPr>
          <w:b/>
          <w:bCs/>
        </w:rPr>
      </w:pPr>
      <w:r w:rsidRPr="00ED3084">
        <w:rPr>
          <w:b/>
          <w:bCs/>
        </w:rPr>
        <w:t>Could have</w:t>
      </w:r>
    </w:p>
    <w:p w14:paraId="7AF7DDC9" w14:textId="22F336B9" w:rsidR="00ED3084" w:rsidRPr="00924C9B" w:rsidRDefault="00860898" w:rsidP="002D72FB">
      <w:pPr>
        <w:rPr>
          <w:rFonts w:ascii="Bell MT" w:hAnsi="Bell MT"/>
          <w:sz w:val="24"/>
          <w:szCs w:val="24"/>
          <w:rPrChange w:id="1120" w:author="Tassos Anastasiou" w:date="2020-05-09T17:10:00Z">
            <w:rPr/>
          </w:rPrChange>
        </w:rPr>
      </w:pPr>
      <w:r w:rsidRPr="00924C9B">
        <w:rPr>
          <w:rFonts w:ascii="Bell MT" w:hAnsi="Bell MT"/>
          <w:sz w:val="24"/>
          <w:szCs w:val="24"/>
          <w:rPrChange w:id="1121" w:author="Tassos Anastasiou" w:date="2020-05-09T17:10:00Z">
            <w:rPr/>
          </w:rPrChange>
        </w:rPr>
        <w:t>ImGui would benefit development greatly because is a tool that makes updating information at runtime much easier. It provides a panel in which things such as transformation, textures, overview of an object’s attributes can be viewed and updated at runtime resulting to quicker tests and debugging.</w:t>
      </w:r>
    </w:p>
    <w:p w14:paraId="64DF68E8" w14:textId="5E9A21BF" w:rsidR="00ED3084" w:rsidRDefault="00ED3084" w:rsidP="002D72FB">
      <w:pPr>
        <w:rPr>
          <w:b/>
          <w:bCs/>
        </w:rPr>
      </w:pPr>
      <w:r w:rsidRPr="00ED3084">
        <w:rPr>
          <w:b/>
          <w:bCs/>
        </w:rPr>
        <w:t>Won’t have</w:t>
      </w:r>
    </w:p>
    <w:p w14:paraId="5A0D89C8" w14:textId="58388F5A" w:rsidR="000C5ACE" w:rsidRDefault="00750FE3" w:rsidP="002D72FB">
      <w:pPr>
        <w:rPr>
          <w:ins w:id="1122" w:author="Christos-Emmanouil Anastasiou" w:date="2020-05-13T20:53:00Z"/>
          <w:rFonts w:ascii="Bell MT" w:hAnsi="Bell MT"/>
          <w:sz w:val="24"/>
          <w:szCs w:val="24"/>
        </w:rPr>
      </w:pPr>
      <w:del w:id="1123" w:author="Tassos Anastasiou" w:date="2020-05-09T17:10:00Z">
        <w:r w:rsidDel="00924C9B">
          <w:delText xml:space="preserve"> </w:delText>
        </w:r>
      </w:del>
      <w:r w:rsidRPr="00924C9B">
        <w:rPr>
          <w:rFonts w:ascii="Bell MT" w:hAnsi="Bell MT"/>
          <w:sz w:val="24"/>
          <w:szCs w:val="24"/>
          <w:rPrChange w:id="1124" w:author="Tassos Anastasiou" w:date="2020-05-09T17:10:00Z">
            <w:rPr/>
          </w:rPrChange>
        </w:rPr>
        <w:t>The step of refactoring and studying the framework to fit the needs of our implementation proceeds before the terrain generation starts.</w:t>
      </w:r>
    </w:p>
    <w:p w14:paraId="0CE04651" w14:textId="77777777" w:rsidR="00545879" w:rsidRPr="00924C9B" w:rsidRDefault="00545879" w:rsidP="002D72FB">
      <w:pPr>
        <w:rPr>
          <w:rFonts w:ascii="Bell MT" w:hAnsi="Bell MT"/>
          <w:sz w:val="24"/>
          <w:szCs w:val="24"/>
          <w:rPrChange w:id="1125" w:author="Tassos Anastasiou" w:date="2020-05-09T17:10:00Z">
            <w:rPr/>
          </w:rPrChange>
        </w:rPr>
      </w:pPr>
    </w:p>
    <w:p w14:paraId="4CED7C6E" w14:textId="292D845C" w:rsidR="00ED3084" w:rsidRDefault="00ED3084">
      <w:pPr>
        <w:pStyle w:val="Heading3"/>
        <w:pPrChange w:id="1126" w:author="Christos-Emmanouil Anastasiou" w:date="2020-05-02T19:32:00Z">
          <w:pPr/>
        </w:pPrChange>
      </w:pPr>
      <w:bookmarkStart w:id="1127" w:name="_Toc40412179"/>
      <w:r w:rsidRPr="00ED3084">
        <w:t>Class diagram</w:t>
      </w:r>
      <w:bookmarkEnd w:id="1127"/>
    </w:p>
    <w:p w14:paraId="01AC5E94" w14:textId="77777777" w:rsidR="001D319E" w:rsidRDefault="005E14E4">
      <w:pPr>
        <w:keepNext/>
        <w:rPr>
          <w:ins w:id="1128" w:author="Tassos Anastasiou" w:date="2020-05-09T13:34:00Z"/>
        </w:rPr>
        <w:pPrChange w:id="1129" w:author="Tassos Anastasiou" w:date="2020-05-09T13:34:00Z">
          <w:pPr/>
        </w:pPrChange>
      </w:pPr>
      <w:commentRangeStart w:id="1130"/>
      <w:r>
        <w:rPr>
          <w:b/>
          <w:bCs/>
          <w:noProof/>
        </w:rPr>
        <w:drawing>
          <wp:inline distT="0" distB="0" distL="0" distR="0" wp14:anchorId="4925E6B1" wp14:editId="02EF0472">
            <wp:extent cx="5724525" cy="3609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commentRangeEnd w:id="1130"/>
      <w:r w:rsidR="00924C9B">
        <w:rPr>
          <w:rStyle w:val="CommentReference"/>
        </w:rPr>
        <w:commentReference w:id="1130"/>
      </w:r>
    </w:p>
    <w:p w14:paraId="523B7B63" w14:textId="519FF2A8" w:rsidR="00750FE3" w:rsidRDefault="001D319E">
      <w:pPr>
        <w:pStyle w:val="Caption"/>
        <w:pPrChange w:id="1131" w:author="Tassos Anastasiou" w:date="2020-05-09T13:34:00Z">
          <w:pPr/>
        </w:pPrChange>
      </w:pPr>
      <w:ins w:id="1132" w:author="Tassos Anastasiou" w:date="2020-05-09T13:34:00Z">
        <w:r>
          <w:t xml:space="preserve">Figure </w:t>
        </w:r>
      </w:ins>
      <w:ins w:id="1133" w:author="Tassos Anastasiou" w:date="2020-05-09T13:53:00Z">
        <w:r w:rsidR="001A5D4B">
          <w:fldChar w:fldCharType="begin"/>
        </w:r>
        <w:r w:rsidR="001A5D4B">
          <w:instrText xml:space="preserve"> STYLEREF 1 \s </w:instrText>
        </w:r>
      </w:ins>
      <w:r w:rsidR="001A5D4B">
        <w:fldChar w:fldCharType="separate"/>
      </w:r>
      <w:r w:rsidR="001A5D4B">
        <w:rPr>
          <w:noProof/>
        </w:rPr>
        <w:t>4</w:t>
      </w:r>
      <w:ins w:id="1134"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1135" w:author="Tassos Anastasiou" w:date="2020-05-09T13:53:00Z">
        <w:r w:rsidR="001A5D4B">
          <w:rPr>
            <w:noProof/>
          </w:rPr>
          <w:t>4</w:t>
        </w:r>
        <w:r w:rsidR="001A5D4B">
          <w:fldChar w:fldCharType="end"/>
        </w:r>
      </w:ins>
      <w:ins w:id="1136" w:author="Tassos Anastasiou" w:date="2020-05-09T13:34:00Z">
        <w:r>
          <w:t xml:space="preserve">: </w:t>
        </w:r>
        <w:r w:rsidRPr="00133D37">
          <w:t>A class UML diagram showing the current structure of the implementation</w:t>
        </w:r>
        <w:r>
          <w:t>.</w:t>
        </w:r>
      </w:ins>
    </w:p>
    <w:p w14:paraId="5DEC61E6" w14:textId="290AA3EE" w:rsidR="005E14E4" w:rsidRPr="00924C9B" w:rsidDel="001D319E" w:rsidRDefault="005E14E4">
      <w:pPr>
        <w:ind w:left="1418" w:hanging="1418"/>
        <w:rPr>
          <w:ins w:id="1137" w:author="Christos-Emmanouil Anastasiou" w:date="2020-05-02T19:12:00Z"/>
          <w:del w:id="1138" w:author="Tassos Anastasiou" w:date="2020-05-09T13:34:00Z"/>
          <w:rFonts w:ascii="Bell MT" w:hAnsi="Bell MT"/>
          <w:b/>
          <w:bCs/>
          <w:sz w:val="24"/>
          <w:szCs w:val="24"/>
          <w:rPrChange w:id="1139" w:author="Tassos Anastasiou" w:date="2020-05-09T17:11:00Z">
            <w:rPr>
              <w:ins w:id="1140" w:author="Christos-Emmanouil Anastasiou" w:date="2020-05-02T19:12:00Z"/>
              <w:del w:id="1141" w:author="Tassos Anastasiou" w:date="2020-05-09T13:34:00Z"/>
              <w:rFonts w:ascii="Bell MT" w:hAnsi="Bell MT"/>
              <w:sz w:val="24"/>
              <w:szCs w:val="24"/>
            </w:rPr>
          </w:rPrChange>
        </w:rPr>
        <w:pPrChange w:id="1142" w:author="Tassos Anastasiou" w:date="2020-05-09T13:36:00Z">
          <w:pPr/>
        </w:pPrChange>
      </w:pPr>
      <w:del w:id="1143" w:author="Tassos Anastasiou" w:date="2020-05-09T13:34:00Z">
        <w:r w:rsidRPr="00924C9B" w:rsidDel="001D319E">
          <w:rPr>
            <w:rFonts w:ascii="Bell MT" w:hAnsi="Bell MT"/>
            <w:b/>
            <w:bCs/>
            <w:sz w:val="24"/>
            <w:szCs w:val="24"/>
            <w:rPrChange w:id="1144" w:author="Tassos Anastasiou" w:date="2020-05-09T17:11:00Z">
              <w:rPr>
                <w:b/>
                <w:bCs/>
              </w:rPr>
            </w:rPrChange>
          </w:rPr>
          <w:delText>Figure 4.4</w:delText>
        </w:r>
        <w:r w:rsidRPr="00924C9B" w:rsidDel="001D319E">
          <w:rPr>
            <w:rFonts w:ascii="Bell MT" w:hAnsi="Bell MT"/>
            <w:b/>
            <w:bCs/>
            <w:sz w:val="24"/>
            <w:szCs w:val="24"/>
            <w:rPrChange w:id="1145" w:author="Tassos Anastasiou" w:date="2020-05-09T17:11:00Z">
              <w:rPr/>
            </w:rPrChange>
          </w:rPr>
          <w:delText xml:space="preserve">: </w:delText>
        </w:r>
        <w:r w:rsidRPr="00924C9B" w:rsidDel="001D319E">
          <w:rPr>
            <w:rFonts w:ascii="Bell MT" w:hAnsi="Bell MT"/>
            <w:b/>
            <w:bCs/>
            <w:sz w:val="24"/>
            <w:szCs w:val="24"/>
            <w:rPrChange w:id="1146" w:author="Tassos Anastasiou" w:date="2020-05-09T17:11:00Z">
              <w:rPr>
                <w:rFonts w:ascii="Bell MT" w:hAnsi="Bell MT"/>
                <w:sz w:val="24"/>
                <w:szCs w:val="24"/>
              </w:rPr>
            </w:rPrChange>
          </w:rPr>
          <w:delText>A class UML diagram showing the current structure of the implementation</w:delText>
        </w:r>
      </w:del>
    </w:p>
    <w:p w14:paraId="01A9C4B4" w14:textId="4C9CB4C0" w:rsidR="00C75B10" w:rsidRDefault="00C75B10">
      <w:pPr>
        <w:ind w:left="1418" w:hanging="1418"/>
        <w:rPr>
          <w:ins w:id="1147" w:author="Christos-Emmanouil Anastasiou" w:date="2020-05-02T19:12:00Z"/>
          <w:rFonts w:ascii="Bell MT" w:hAnsi="Bell MT"/>
          <w:sz w:val="24"/>
          <w:szCs w:val="24"/>
        </w:rPr>
        <w:pPrChange w:id="1148" w:author="Tassos Anastasiou" w:date="2020-05-09T13:36:00Z">
          <w:pPr/>
        </w:pPrChange>
      </w:pPr>
      <w:ins w:id="1149" w:author="Christos-Emmanouil Anastasiou" w:date="2020-05-02T19:12:00Z">
        <w:r w:rsidRPr="00924C9B">
          <w:rPr>
            <w:rFonts w:ascii="Bell MT" w:hAnsi="Bell MT"/>
            <w:b/>
            <w:bCs/>
            <w:sz w:val="24"/>
            <w:szCs w:val="24"/>
            <w:rPrChange w:id="1150" w:author="Tassos Anastasiou" w:date="2020-05-09T17:11:00Z">
              <w:rPr>
                <w:rFonts w:ascii="Bell MT" w:hAnsi="Bell MT"/>
                <w:sz w:val="24"/>
                <w:szCs w:val="24"/>
              </w:rPr>
            </w:rPrChange>
          </w:rPr>
          <w:t>Graphics</w:t>
        </w:r>
        <w:r>
          <w:rPr>
            <w:rFonts w:ascii="Bell MT" w:hAnsi="Bell MT"/>
            <w:sz w:val="24"/>
            <w:szCs w:val="24"/>
          </w:rPr>
          <w:t xml:space="preserve">: </w:t>
        </w:r>
      </w:ins>
      <w:ins w:id="1151" w:author="Tassos Anastasiou" w:date="2020-05-09T13:35:00Z">
        <w:r w:rsidR="009D478A">
          <w:rPr>
            <w:rFonts w:ascii="Bell MT" w:hAnsi="Bell MT"/>
            <w:sz w:val="24"/>
            <w:szCs w:val="24"/>
          </w:rPr>
          <w:tab/>
        </w:r>
      </w:ins>
      <w:ins w:id="1152" w:author="Christos-Emmanouil Anastasiou" w:date="2020-05-02T19:12:00Z">
        <w:r>
          <w:rPr>
            <w:rFonts w:ascii="Bell MT" w:hAnsi="Bell MT"/>
            <w:sz w:val="24"/>
            <w:szCs w:val="24"/>
          </w:rPr>
          <w:t>Initialises Direct3D</w:t>
        </w:r>
      </w:ins>
    </w:p>
    <w:p w14:paraId="68EBD9AC" w14:textId="4C6D0094" w:rsidR="00C75B10" w:rsidRDefault="00C75B10">
      <w:pPr>
        <w:ind w:left="1418" w:hanging="1418"/>
        <w:rPr>
          <w:ins w:id="1153" w:author="Christos-Emmanouil Anastasiou" w:date="2020-05-02T19:12:00Z"/>
          <w:rFonts w:ascii="Bell MT" w:hAnsi="Bell MT"/>
          <w:sz w:val="24"/>
          <w:szCs w:val="24"/>
        </w:rPr>
        <w:pPrChange w:id="1154" w:author="Tassos Anastasiou" w:date="2020-05-09T13:35:00Z">
          <w:pPr/>
        </w:pPrChange>
      </w:pPr>
      <w:ins w:id="1155" w:author="Christos-Emmanouil Anastasiou" w:date="2020-05-02T19:12:00Z">
        <w:r w:rsidRPr="00924C9B">
          <w:rPr>
            <w:rFonts w:ascii="Bell MT" w:hAnsi="Bell MT"/>
            <w:b/>
            <w:bCs/>
            <w:sz w:val="24"/>
            <w:szCs w:val="24"/>
            <w:rPrChange w:id="1156" w:author="Tassos Anastasiou" w:date="2020-05-09T17:11:00Z">
              <w:rPr>
                <w:rFonts w:ascii="Bell MT" w:hAnsi="Bell MT"/>
                <w:sz w:val="24"/>
                <w:szCs w:val="24"/>
              </w:rPr>
            </w:rPrChange>
          </w:rPr>
          <w:lastRenderedPageBreak/>
          <w:t>DirectInput</w:t>
        </w:r>
        <w:r>
          <w:rPr>
            <w:rFonts w:ascii="Bell MT" w:hAnsi="Bell MT"/>
            <w:sz w:val="24"/>
            <w:szCs w:val="24"/>
          </w:rPr>
          <w:t xml:space="preserve">: </w:t>
        </w:r>
      </w:ins>
      <w:ins w:id="1157" w:author="Tassos Anastasiou" w:date="2020-05-09T13:35:00Z">
        <w:r w:rsidR="009D478A">
          <w:rPr>
            <w:rFonts w:ascii="Bell MT" w:hAnsi="Bell MT"/>
            <w:sz w:val="24"/>
            <w:szCs w:val="24"/>
          </w:rPr>
          <w:tab/>
        </w:r>
      </w:ins>
      <w:ins w:id="1158" w:author="Christos-Emmanouil Anastasiou" w:date="2020-05-02T19:12:00Z">
        <w:r>
          <w:rPr>
            <w:rFonts w:ascii="Bell MT" w:hAnsi="Bell MT"/>
            <w:sz w:val="24"/>
            <w:szCs w:val="24"/>
          </w:rPr>
          <w:t>Receives direct input from mouse and keyboard using IDirectInputDevice8 object.</w:t>
        </w:r>
      </w:ins>
    </w:p>
    <w:p w14:paraId="3B0A82BD" w14:textId="4D6A2B44" w:rsidR="00C75B10" w:rsidRDefault="00C75B10" w:rsidP="009D478A">
      <w:pPr>
        <w:ind w:left="1418" w:hanging="1418"/>
        <w:rPr>
          <w:ins w:id="1159" w:author="Tassos Anastasiou" w:date="2020-05-09T13:37:00Z"/>
          <w:rFonts w:ascii="Bell MT" w:hAnsi="Bell MT"/>
          <w:sz w:val="24"/>
          <w:szCs w:val="24"/>
        </w:rPr>
      </w:pPr>
      <w:ins w:id="1160" w:author="Christos-Emmanouil Anastasiou" w:date="2020-05-02T19:12:00Z">
        <w:r w:rsidRPr="00924C9B">
          <w:rPr>
            <w:rFonts w:ascii="Bell MT" w:hAnsi="Bell MT"/>
            <w:b/>
            <w:bCs/>
            <w:sz w:val="24"/>
            <w:szCs w:val="24"/>
            <w:rPrChange w:id="1161" w:author="Tassos Anastasiou" w:date="2020-05-09T17:11:00Z">
              <w:rPr>
                <w:rFonts w:ascii="Bell MT" w:hAnsi="Bell MT"/>
                <w:sz w:val="24"/>
                <w:szCs w:val="24"/>
              </w:rPr>
            </w:rPrChange>
          </w:rPr>
          <w:t>Application</w:t>
        </w:r>
        <w:r>
          <w:rPr>
            <w:rFonts w:ascii="Bell MT" w:hAnsi="Bell MT"/>
            <w:sz w:val="24"/>
            <w:szCs w:val="24"/>
          </w:rPr>
          <w:t xml:space="preserve">: </w:t>
        </w:r>
      </w:ins>
      <w:ins w:id="1162" w:author="Tassos Anastasiou" w:date="2020-05-09T13:35:00Z">
        <w:r w:rsidR="009D478A">
          <w:rPr>
            <w:rFonts w:ascii="Bell MT" w:hAnsi="Bell MT"/>
            <w:sz w:val="24"/>
            <w:szCs w:val="24"/>
          </w:rPr>
          <w:tab/>
        </w:r>
      </w:ins>
      <w:ins w:id="1163" w:author="Christos-Emmanouil Anastasiou" w:date="2020-05-02T19:12:00Z">
        <w:r>
          <w:rPr>
            <w:rFonts w:ascii="Bell MT" w:hAnsi="Bell MT"/>
            <w:sz w:val="24"/>
            <w:szCs w:val="24"/>
          </w:rPr>
          <w:t>Main class where it controls the application procedure.</w:t>
        </w:r>
      </w:ins>
    </w:p>
    <w:p w14:paraId="4A139875" w14:textId="6940ABDF" w:rsidR="009D478A" w:rsidRDefault="009D478A">
      <w:pPr>
        <w:ind w:left="1418" w:hanging="1418"/>
        <w:rPr>
          <w:ins w:id="1164" w:author="Christos-Emmanouil Anastasiou" w:date="2020-05-13T20:42:00Z"/>
          <w:rFonts w:ascii="Bell MT" w:hAnsi="Bell MT"/>
          <w:sz w:val="24"/>
          <w:szCs w:val="24"/>
        </w:rPr>
      </w:pPr>
    </w:p>
    <w:p w14:paraId="710E692B" w14:textId="50E58AAF" w:rsidR="00135321" w:rsidRDefault="00135321">
      <w:pPr>
        <w:ind w:left="1418" w:hanging="1418"/>
        <w:rPr>
          <w:ins w:id="1165" w:author="Christos-Emmanouil Anastasiou" w:date="2020-05-13T20:42:00Z"/>
          <w:rFonts w:ascii="Bell MT" w:hAnsi="Bell MT"/>
          <w:sz w:val="24"/>
          <w:szCs w:val="24"/>
        </w:rPr>
      </w:pPr>
    </w:p>
    <w:p w14:paraId="1106435A" w14:textId="77777777" w:rsidR="00135321" w:rsidRPr="009D478A" w:rsidRDefault="00135321">
      <w:pPr>
        <w:ind w:left="1418" w:hanging="1418"/>
        <w:rPr>
          <w:ins w:id="1166" w:author="Christos-Emmanouil Anastasiou" w:date="2020-05-02T19:12:00Z"/>
          <w:rFonts w:ascii="Bell MT" w:hAnsi="Bell MT"/>
          <w:sz w:val="24"/>
          <w:szCs w:val="24"/>
          <w:rPrChange w:id="1167" w:author="Tassos Anastasiou" w:date="2020-05-09T13:36:00Z">
            <w:rPr>
              <w:ins w:id="1168" w:author="Christos-Emmanouil Anastasiou" w:date="2020-05-02T19:12:00Z"/>
            </w:rPr>
          </w:rPrChange>
        </w:rPr>
        <w:pPrChange w:id="1169" w:author="Tassos Anastasiou" w:date="2020-05-09T13:36:00Z">
          <w:pPr/>
        </w:pPrChange>
      </w:pPr>
    </w:p>
    <w:p w14:paraId="2E89C8AF" w14:textId="65C897C6" w:rsidR="00C75B10" w:rsidRDefault="00C75B10">
      <w:pPr>
        <w:pStyle w:val="Heading3"/>
        <w:rPr>
          <w:ins w:id="1170" w:author="Christos-Emmanouil Anastasiou" w:date="2020-05-13T20:35:00Z"/>
        </w:rPr>
        <w:pPrChange w:id="1171" w:author="Christos-Emmanouil Anastasiou" w:date="2020-05-13T20:42:00Z">
          <w:pPr/>
        </w:pPrChange>
      </w:pPr>
      <w:bookmarkStart w:id="1172" w:name="_Toc40412180"/>
      <w:ins w:id="1173" w:author="Christos-Emmanouil Anastasiou" w:date="2020-05-02T19:12:00Z">
        <w:r>
          <w:t>Test</w:t>
        </w:r>
      </w:ins>
      <w:ins w:id="1174" w:author="Christos-Emmanouil Anastasiou" w:date="2020-05-11T22:24:00Z">
        <w:r w:rsidR="002512D9">
          <w:t xml:space="preserve"> </w:t>
        </w:r>
      </w:ins>
      <w:ins w:id="1175" w:author="Christos-Emmanouil Anastasiou" w:date="2020-05-13T16:20:00Z">
        <w:r w:rsidR="002802CA">
          <w:t>objectives</w:t>
        </w:r>
      </w:ins>
      <w:bookmarkEnd w:id="1172"/>
    </w:p>
    <w:p w14:paraId="22721375" w14:textId="48344E80" w:rsidR="00F31028" w:rsidRPr="000248B8" w:rsidRDefault="00F31028">
      <w:pPr>
        <w:rPr>
          <w:ins w:id="1176" w:author="Christos-Emmanouil Anastasiou" w:date="2020-05-13T20:43:00Z"/>
          <w:rFonts w:ascii="Bell MT" w:hAnsi="Bell MT"/>
          <w:sz w:val="24"/>
          <w:szCs w:val="24"/>
          <w:rPrChange w:id="1177" w:author="Christos-Emmanouil Anastasiou" w:date="2020-05-13T20:43:00Z">
            <w:rPr>
              <w:ins w:id="1178" w:author="Christos-Emmanouil Anastasiou" w:date="2020-05-13T20:43:00Z"/>
            </w:rPr>
          </w:rPrChange>
        </w:rPr>
      </w:pPr>
      <w:ins w:id="1179" w:author="Christos-Emmanouil Anastasiou" w:date="2020-05-13T20:35:00Z">
        <w:r w:rsidRPr="000248B8">
          <w:rPr>
            <w:rFonts w:ascii="Bell MT" w:hAnsi="Bell MT"/>
            <w:sz w:val="24"/>
            <w:szCs w:val="24"/>
            <w:rPrChange w:id="1180" w:author="Christos-Emmanouil Anastasiou" w:date="2020-05-13T20:43:00Z">
              <w:rPr/>
            </w:rPrChange>
          </w:rPr>
          <w:t>The test objec</w:t>
        </w:r>
      </w:ins>
      <w:ins w:id="1181" w:author="Christos-Emmanouil Anastasiou" w:date="2020-05-13T20:36:00Z">
        <w:r w:rsidRPr="000248B8">
          <w:rPr>
            <w:rFonts w:ascii="Bell MT" w:hAnsi="Bell MT"/>
            <w:sz w:val="24"/>
            <w:szCs w:val="24"/>
            <w:rPrChange w:id="1182" w:author="Christos-Emmanouil Anastasiou" w:date="2020-05-13T20:43:00Z">
              <w:rPr/>
            </w:rPrChange>
          </w:rPr>
          <w:t xml:space="preserve">tives </w:t>
        </w:r>
        <w:r w:rsidR="00EA0E51" w:rsidRPr="000248B8">
          <w:rPr>
            <w:rFonts w:ascii="Bell MT" w:hAnsi="Bell MT"/>
            <w:sz w:val="24"/>
            <w:szCs w:val="24"/>
            <w:rPrChange w:id="1183" w:author="Christos-Emmanouil Anastasiou" w:date="2020-05-13T20:43:00Z">
              <w:rPr/>
            </w:rPrChange>
          </w:rPr>
          <w:t xml:space="preserve">in iteration two are to ensure that the refactoring </w:t>
        </w:r>
      </w:ins>
      <w:ins w:id="1184" w:author="Christos-Emmanouil Anastasiou" w:date="2020-05-13T20:39:00Z">
        <w:r w:rsidR="008F1DA9" w:rsidRPr="000248B8">
          <w:rPr>
            <w:rFonts w:ascii="Bell MT" w:hAnsi="Bell MT"/>
            <w:sz w:val="24"/>
            <w:szCs w:val="24"/>
            <w:rPrChange w:id="1185" w:author="Christos-Emmanouil Anastasiou" w:date="2020-05-13T20:43:00Z">
              <w:rPr/>
            </w:rPrChange>
          </w:rPr>
          <w:t>that is going to be made</w:t>
        </w:r>
      </w:ins>
      <w:ins w:id="1186" w:author="Christos-Emmanouil Anastasiou" w:date="2020-05-13T20:36:00Z">
        <w:r w:rsidR="00EA0E51" w:rsidRPr="000248B8">
          <w:rPr>
            <w:rFonts w:ascii="Bell MT" w:hAnsi="Bell MT"/>
            <w:sz w:val="24"/>
            <w:szCs w:val="24"/>
            <w:rPrChange w:id="1187" w:author="Christos-Emmanouil Anastasiou" w:date="2020-05-13T20:43:00Z">
              <w:rPr/>
            </w:rPrChange>
          </w:rPr>
          <w:t xml:space="preserve"> in the framework</w:t>
        </w:r>
      </w:ins>
      <w:ins w:id="1188" w:author="Christos-Emmanouil Anastasiou" w:date="2020-05-13T20:38:00Z">
        <w:r w:rsidR="00C22FC8" w:rsidRPr="000248B8">
          <w:rPr>
            <w:rFonts w:ascii="Bell MT" w:hAnsi="Bell MT"/>
            <w:sz w:val="24"/>
            <w:szCs w:val="24"/>
            <w:rPrChange w:id="1189" w:author="Christos-Emmanouil Anastasiou" w:date="2020-05-13T20:43:00Z">
              <w:rPr/>
            </w:rPrChange>
          </w:rPr>
          <w:t xml:space="preserve"> </w:t>
        </w:r>
      </w:ins>
      <w:ins w:id="1190" w:author="Christos-Emmanouil Anastasiou" w:date="2020-05-13T20:39:00Z">
        <w:r w:rsidR="008F1DA9" w:rsidRPr="000248B8">
          <w:rPr>
            <w:rFonts w:ascii="Bell MT" w:hAnsi="Bell MT"/>
            <w:sz w:val="24"/>
            <w:szCs w:val="24"/>
            <w:rPrChange w:id="1191" w:author="Christos-Emmanouil Anastasiou" w:date="2020-05-13T20:43:00Z">
              <w:rPr/>
            </w:rPrChange>
          </w:rPr>
          <w:t>is not going to have any major impact on the performance of the appl</w:t>
        </w:r>
      </w:ins>
      <w:ins w:id="1192" w:author="Christos-Emmanouil Anastasiou" w:date="2020-05-13T20:40:00Z">
        <w:r w:rsidR="008F1DA9" w:rsidRPr="000248B8">
          <w:rPr>
            <w:rFonts w:ascii="Bell MT" w:hAnsi="Bell MT"/>
            <w:sz w:val="24"/>
            <w:szCs w:val="24"/>
            <w:rPrChange w:id="1193" w:author="Christos-Emmanouil Anastasiou" w:date="2020-05-13T20:43:00Z">
              <w:rPr/>
            </w:rPrChange>
          </w:rPr>
          <w:t xml:space="preserve">ication thus </w:t>
        </w:r>
        <w:r w:rsidR="00F07F9C" w:rsidRPr="000248B8">
          <w:rPr>
            <w:rFonts w:ascii="Bell MT" w:hAnsi="Bell MT"/>
            <w:sz w:val="24"/>
            <w:szCs w:val="24"/>
            <w:rPrChange w:id="1194" w:author="Christos-Emmanouil Anastasiou" w:date="2020-05-13T20:43:00Z">
              <w:rPr/>
            </w:rPrChange>
          </w:rPr>
          <w:t xml:space="preserve">similar results to iteration 1 are expected. Additionally, testing that </w:t>
        </w:r>
      </w:ins>
      <w:ins w:id="1195" w:author="Christos-Emmanouil Anastasiou" w:date="2020-05-13T20:41:00Z">
        <w:r w:rsidR="004A1386" w:rsidRPr="000248B8">
          <w:rPr>
            <w:rFonts w:ascii="Bell MT" w:hAnsi="Bell MT"/>
            <w:sz w:val="24"/>
            <w:szCs w:val="24"/>
            <w:rPrChange w:id="1196" w:author="Christos-Emmanouil Anastasiou" w:date="2020-05-13T20:43:00Z">
              <w:rPr/>
            </w:rPrChange>
          </w:rPr>
          <w:t>the</w:t>
        </w:r>
      </w:ins>
      <w:ins w:id="1197" w:author="Christos-Emmanouil Anastasiou" w:date="2020-05-13T20:40:00Z">
        <w:r w:rsidR="00F07F9C" w:rsidRPr="000248B8">
          <w:rPr>
            <w:rFonts w:ascii="Bell MT" w:hAnsi="Bell MT"/>
            <w:sz w:val="24"/>
            <w:szCs w:val="24"/>
            <w:rPrChange w:id="1198" w:author="Christos-Emmanouil Anastasiou" w:date="2020-05-13T20:43:00Z">
              <w:rPr/>
            </w:rPrChange>
          </w:rPr>
          <w:t xml:space="preserve"> camera is functional and </w:t>
        </w:r>
      </w:ins>
      <w:ins w:id="1199" w:author="Christos-Emmanouil Anastasiou" w:date="2020-05-13T20:41:00Z">
        <w:r w:rsidR="000A5224" w:rsidRPr="000248B8">
          <w:rPr>
            <w:rFonts w:ascii="Bell MT" w:hAnsi="Bell MT"/>
            <w:sz w:val="24"/>
            <w:szCs w:val="24"/>
            <w:rPrChange w:id="1200" w:author="Christos-Emmanouil Anastasiou" w:date="2020-05-13T20:43:00Z">
              <w:rPr/>
            </w:rPrChange>
          </w:rPr>
          <w:t xml:space="preserve">the ImGui library was imported correctly by rendering </w:t>
        </w:r>
        <w:r w:rsidR="00B66A3B" w:rsidRPr="000248B8">
          <w:rPr>
            <w:rFonts w:ascii="Bell MT" w:hAnsi="Bell MT"/>
            <w:sz w:val="24"/>
            <w:szCs w:val="24"/>
            <w:rPrChange w:id="1201" w:author="Christos-Emmanouil Anastasiou" w:date="2020-05-13T20:43:00Z">
              <w:rPr/>
            </w:rPrChange>
          </w:rPr>
          <w:t>some examples on screen.</w:t>
        </w:r>
      </w:ins>
      <w:ins w:id="1202" w:author="Christos-Emmanouil Anastasiou" w:date="2020-05-14T21:56:00Z">
        <w:r w:rsidR="00403827">
          <w:rPr>
            <w:rFonts w:ascii="Bell MT" w:hAnsi="Bell MT"/>
            <w:sz w:val="24"/>
            <w:szCs w:val="24"/>
          </w:rPr>
          <w:t xml:space="preserve"> For the test result, see iteration 2, Appendix B.</w:t>
        </w:r>
      </w:ins>
    </w:p>
    <w:p w14:paraId="7E5AB8E8" w14:textId="77777777" w:rsidR="008E2FEE" w:rsidRPr="008327DA" w:rsidRDefault="008E2FEE" w:rsidP="00C75B10">
      <w:pPr>
        <w:rPr>
          <w:ins w:id="1203" w:author="Christos-Emmanouil Anastasiou" w:date="2020-05-02T19:12:00Z"/>
        </w:rPr>
      </w:pPr>
    </w:p>
    <w:tbl>
      <w:tblPr>
        <w:tblStyle w:val="GridTable4-Accent1"/>
        <w:tblW w:w="3005" w:type="dxa"/>
        <w:jc w:val="center"/>
        <w:tblLook w:val="04A0" w:firstRow="1" w:lastRow="0" w:firstColumn="1" w:lastColumn="0" w:noHBand="0" w:noVBand="1"/>
        <w:tblPrChange w:id="1204" w:author="Christos-Emmanouil Anastasiou" w:date="2020-05-13T20:43:00Z">
          <w:tblPr>
            <w:tblStyle w:val="GridTable4-Accent1"/>
            <w:tblW w:w="9067" w:type="dxa"/>
            <w:tblLook w:val="04A0" w:firstRow="1" w:lastRow="0" w:firstColumn="1" w:lastColumn="0" w:noHBand="0" w:noVBand="1"/>
          </w:tblPr>
        </w:tblPrChange>
      </w:tblPr>
      <w:tblGrid>
        <w:gridCol w:w="3005"/>
        <w:tblGridChange w:id="1205">
          <w:tblGrid>
            <w:gridCol w:w="3005"/>
          </w:tblGrid>
        </w:tblGridChange>
      </w:tblGrid>
      <w:tr w:rsidR="003771DD" w14:paraId="5A2394F9" w14:textId="77777777" w:rsidTr="008E2FEE">
        <w:trPr>
          <w:cnfStyle w:val="100000000000" w:firstRow="1" w:lastRow="0" w:firstColumn="0" w:lastColumn="0" w:oddVBand="0" w:evenVBand="0" w:oddHBand="0" w:evenHBand="0" w:firstRowFirstColumn="0" w:firstRowLastColumn="0" w:lastRowFirstColumn="0" w:lastRowLastColumn="0"/>
          <w:cantSplit/>
          <w:tblHeader/>
          <w:jc w:val="center"/>
          <w:ins w:id="1206" w:author="Christos-Emmanouil Anastasiou" w:date="2020-05-02T19:12:00Z"/>
          <w:trPrChange w:id="1207" w:author="Christos-Emmanouil Anastasiou" w:date="2020-05-13T20:43:00Z">
            <w:trPr>
              <w:cantSplit/>
              <w:tblHeader/>
            </w:trPr>
          </w:trPrChange>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bottom w:val="none" w:sz="0" w:space="0" w:color="auto"/>
              <w:right w:val="none" w:sz="0" w:space="0" w:color="auto"/>
            </w:tcBorders>
            <w:tcPrChange w:id="1208" w:author="Christos-Emmanouil Anastasiou" w:date="2020-05-13T20:43:00Z">
              <w:tcPr>
                <w:tcW w:w="3005" w:type="dxa"/>
              </w:tcPr>
            </w:tcPrChange>
          </w:tcPr>
          <w:p w14:paraId="76E4BBC9" w14:textId="77777777" w:rsidR="003771DD" w:rsidRDefault="003771DD">
            <w:pPr>
              <w:jc w:val="center"/>
              <w:cnfStyle w:val="101000000000" w:firstRow="1" w:lastRow="0" w:firstColumn="1" w:lastColumn="0" w:oddVBand="0" w:evenVBand="0" w:oddHBand="0" w:evenHBand="0" w:firstRowFirstColumn="0" w:firstRowLastColumn="0" w:lastRowFirstColumn="0" w:lastRowLastColumn="0"/>
              <w:rPr>
                <w:ins w:id="1209" w:author="Christos-Emmanouil Anastasiou" w:date="2020-05-02T19:12:00Z"/>
              </w:rPr>
              <w:pPrChange w:id="1210" w:author="Christos-Emmanouil Anastasiou" w:date="2020-05-13T20:43:00Z">
                <w:pPr>
                  <w:cnfStyle w:val="101000000000" w:firstRow="1" w:lastRow="0" w:firstColumn="1" w:lastColumn="0" w:oddVBand="0" w:evenVBand="0" w:oddHBand="0" w:evenHBand="0" w:firstRowFirstColumn="0" w:firstRowLastColumn="0" w:lastRowFirstColumn="0" w:lastRowLastColumn="0"/>
                </w:pPr>
              </w:pPrChange>
            </w:pPr>
            <w:ins w:id="1211" w:author="Christos-Emmanouil Anastasiou" w:date="2020-05-02T19:12:00Z">
              <w:r>
                <w:t>Test cases</w:t>
              </w:r>
            </w:ins>
          </w:p>
        </w:tc>
      </w:tr>
      <w:tr w:rsidR="003771DD" w14:paraId="407D72BC" w14:textId="77777777" w:rsidTr="008E2FEE">
        <w:trPr>
          <w:cnfStyle w:val="000000100000" w:firstRow="0" w:lastRow="0" w:firstColumn="0" w:lastColumn="0" w:oddVBand="0" w:evenVBand="0" w:oddHBand="1" w:evenHBand="0" w:firstRowFirstColumn="0" w:firstRowLastColumn="0" w:lastRowFirstColumn="0" w:lastRowLastColumn="0"/>
          <w:cantSplit/>
          <w:jc w:val="center"/>
          <w:ins w:id="1212" w:author="Christos-Emmanouil Anastasiou" w:date="2020-05-02T19:12:00Z"/>
          <w:trPrChange w:id="1213"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14" w:author="Christos-Emmanouil Anastasiou" w:date="2020-05-13T20:43:00Z">
              <w:tcPr>
                <w:tcW w:w="3005" w:type="dxa"/>
              </w:tcPr>
            </w:tcPrChange>
          </w:tcPr>
          <w:p w14:paraId="2216ECE0" w14:textId="77777777" w:rsidR="003771DD" w:rsidRDefault="003771DD">
            <w:pPr>
              <w:jc w:val="center"/>
              <w:cnfStyle w:val="001000100000" w:firstRow="0" w:lastRow="0" w:firstColumn="1" w:lastColumn="0" w:oddVBand="0" w:evenVBand="0" w:oddHBand="1" w:evenHBand="0" w:firstRowFirstColumn="0" w:firstRowLastColumn="0" w:lastRowFirstColumn="0" w:lastRowLastColumn="0"/>
              <w:rPr>
                <w:ins w:id="1215" w:author="Christos-Emmanouil Anastasiou" w:date="2020-05-02T19:12:00Z"/>
              </w:rPr>
              <w:pPrChange w:id="1216" w:author="Christos-Emmanouil Anastasiou" w:date="2020-05-13T20:43:00Z">
                <w:pPr>
                  <w:cnfStyle w:val="001000100000" w:firstRow="0" w:lastRow="0" w:firstColumn="1" w:lastColumn="0" w:oddVBand="0" w:evenVBand="0" w:oddHBand="1" w:evenHBand="0" w:firstRowFirstColumn="0" w:firstRowLastColumn="0" w:lastRowFirstColumn="0" w:lastRowLastColumn="0"/>
                </w:pPr>
              </w:pPrChange>
            </w:pPr>
            <w:ins w:id="1217" w:author="Christos-Emmanouil Anastasiou" w:date="2020-05-02T19:12:00Z">
              <w:r>
                <w:t>Frames per second with a single object being drawn on screen</w:t>
              </w:r>
            </w:ins>
          </w:p>
        </w:tc>
      </w:tr>
      <w:tr w:rsidR="003771DD" w14:paraId="29C1A2C1" w14:textId="77777777" w:rsidTr="008E2FEE">
        <w:trPr>
          <w:cantSplit/>
          <w:jc w:val="center"/>
          <w:ins w:id="1218" w:author="Christos-Emmanouil Anastasiou" w:date="2020-05-02T19:12:00Z"/>
          <w:trPrChange w:id="1219"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20" w:author="Christos-Emmanouil Anastasiou" w:date="2020-05-13T20:43:00Z">
              <w:tcPr>
                <w:tcW w:w="3005" w:type="dxa"/>
              </w:tcPr>
            </w:tcPrChange>
          </w:tcPr>
          <w:p w14:paraId="27A76A25" w14:textId="77777777" w:rsidR="003771DD" w:rsidRDefault="003771DD">
            <w:pPr>
              <w:jc w:val="center"/>
              <w:rPr>
                <w:ins w:id="1221" w:author="Christos-Emmanouil Anastasiou" w:date="2020-05-02T19:12:00Z"/>
              </w:rPr>
              <w:pPrChange w:id="1222" w:author="Christos-Emmanouil Anastasiou" w:date="2020-05-13T20:43:00Z">
                <w:pPr/>
              </w:pPrChange>
            </w:pPr>
            <w:ins w:id="1223" w:author="Christos-Emmanouil Anastasiou" w:date="2020-05-02T19:12:00Z">
              <w:r>
                <w:t>Process memory at runtime (in megabytes)</w:t>
              </w:r>
            </w:ins>
          </w:p>
        </w:tc>
      </w:tr>
      <w:tr w:rsidR="003771DD" w14:paraId="7E26CF19" w14:textId="77777777" w:rsidTr="008E2FEE">
        <w:trPr>
          <w:cnfStyle w:val="000000100000" w:firstRow="0" w:lastRow="0" w:firstColumn="0" w:lastColumn="0" w:oddVBand="0" w:evenVBand="0" w:oddHBand="1" w:evenHBand="0" w:firstRowFirstColumn="0" w:firstRowLastColumn="0" w:lastRowFirstColumn="0" w:lastRowLastColumn="0"/>
          <w:cantSplit/>
          <w:jc w:val="center"/>
          <w:ins w:id="1224" w:author="Christos-Emmanouil Anastasiou" w:date="2020-05-02T19:12:00Z"/>
          <w:trPrChange w:id="1225"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26" w:author="Christos-Emmanouil Anastasiou" w:date="2020-05-13T20:43:00Z">
              <w:tcPr>
                <w:tcW w:w="3005" w:type="dxa"/>
              </w:tcPr>
            </w:tcPrChange>
          </w:tcPr>
          <w:p w14:paraId="048D90F8" w14:textId="77777777" w:rsidR="003771DD" w:rsidRDefault="003771DD">
            <w:pPr>
              <w:jc w:val="center"/>
              <w:cnfStyle w:val="001000100000" w:firstRow="0" w:lastRow="0" w:firstColumn="1" w:lastColumn="0" w:oddVBand="0" w:evenVBand="0" w:oddHBand="1" w:evenHBand="0" w:firstRowFirstColumn="0" w:firstRowLastColumn="0" w:lastRowFirstColumn="0" w:lastRowLastColumn="0"/>
              <w:rPr>
                <w:ins w:id="1227" w:author="Christos-Emmanouil Anastasiou" w:date="2020-05-02T19:12:00Z"/>
              </w:rPr>
              <w:pPrChange w:id="1228" w:author="Christos-Emmanouil Anastasiou" w:date="2020-05-13T20:43:00Z">
                <w:pPr>
                  <w:cnfStyle w:val="001000100000" w:firstRow="0" w:lastRow="0" w:firstColumn="1" w:lastColumn="0" w:oddVBand="0" w:evenVBand="0" w:oddHBand="1" w:evenHBand="0" w:firstRowFirstColumn="0" w:firstRowLastColumn="0" w:lastRowFirstColumn="0" w:lastRowLastColumn="0"/>
                </w:pPr>
              </w:pPrChange>
            </w:pPr>
            <w:ins w:id="1229" w:author="Christos-Emmanouil Anastasiou" w:date="2020-05-02T19:12:00Z">
              <w:r>
                <w:t>CPU usage (% of all processors)</w:t>
              </w:r>
            </w:ins>
          </w:p>
        </w:tc>
      </w:tr>
      <w:tr w:rsidR="003771DD" w14:paraId="2B9B3024" w14:textId="77777777" w:rsidTr="008E2FEE">
        <w:trPr>
          <w:cantSplit/>
          <w:jc w:val="center"/>
          <w:ins w:id="1230" w:author="Christos-Emmanouil Anastasiou" w:date="2020-05-02T19:12:00Z"/>
          <w:trPrChange w:id="1231"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32" w:author="Christos-Emmanouil Anastasiou" w:date="2020-05-13T20:43:00Z">
              <w:tcPr>
                <w:tcW w:w="3005" w:type="dxa"/>
              </w:tcPr>
            </w:tcPrChange>
          </w:tcPr>
          <w:p w14:paraId="31E3F49C" w14:textId="77777777" w:rsidR="003771DD" w:rsidRDefault="003771DD">
            <w:pPr>
              <w:jc w:val="center"/>
              <w:rPr>
                <w:ins w:id="1233" w:author="Christos-Emmanouil Anastasiou" w:date="2020-05-02T19:12:00Z"/>
              </w:rPr>
              <w:pPrChange w:id="1234" w:author="Christos-Emmanouil Anastasiou" w:date="2020-05-13T20:43:00Z">
                <w:pPr/>
              </w:pPrChange>
            </w:pPr>
            <w:ins w:id="1235" w:author="Christos-Emmanouil Anastasiou" w:date="2020-05-02T19:12:00Z">
              <w:r>
                <w:t>Does application class initialise window and calls graphics class?</w:t>
              </w:r>
            </w:ins>
          </w:p>
        </w:tc>
      </w:tr>
      <w:tr w:rsidR="003771DD" w14:paraId="280E5C70" w14:textId="77777777" w:rsidTr="008E2FEE">
        <w:trPr>
          <w:cnfStyle w:val="000000100000" w:firstRow="0" w:lastRow="0" w:firstColumn="0" w:lastColumn="0" w:oddVBand="0" w:evenVBand="0" w:oddHBand="1" w:evenHBand="0" w:firstRowFirstColumn="0" w:firstRowLastColumn="0" w:lastRowFirstColumn="0" w:lastRowLastColumn="0"/>
          <w:cantSplit/>
          <w:jc w:val="center"/>
          <w:ins w:id="1236" w:author="Christos-Emmanouil Anastasiou" w:date="2020-05-02T19:12:00Z"/>
          <w:trPrChange w:id="1237"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38" w:author="Christos-Emmanouil Anastasiou" w:date="2020-05-13T20:43:00Z">
              <w:tcPr>
                <w:tcW w:w="3005" w:type="dxa"/>
              </w:tcPr>
            </w:tcPrChange>
          </w:tcPr>
          <w:p w14:paraId="7B92A76C" w14:textId="77777777" w:rsidR="003771DD" w:rsidRDefault="003771DD">
            <w:pPr>
              <w:jc w:val="center"/>
              <w:cnfStyle w:val="001000100000" w:firstRow="0" w:lastRow="0" w:firstColumn="1" w:lastColumn="0" w:oddVBand="0" w:evenVBand="0" w:oddHBand="1" w:evenHBand="0" w:firstRowFirstColumn="0" w:firstRowLastColumn="0" w:lastRowFirstColumn="0" w:lastRowLastColumn="0"/>
              <w:rPr>
                <w:ins w:id="1239" w:author="Christos-Emmanouil Anastasiou" w:date="2020-05-02T19:12:00Z"/>
              </w:rPr>
              <w:pPrChange w:id="1240" w:author="Christos-Emmanouil Anastasiou" w:date="2020-05-13T20:43:00Z">
                <w:pPr>
                  <w:cnfStyle w:val="001000100000" w:firstRow="0" w:lastRow="0" w:firstColumn="1" w:lastColumn="0" w:oddVBand="0" w:evenVBand="0" w:oddHBand="1" w:evenHBand="0" w:firstRowFirstColumn="0" w:firstRowLastColumn="0" w:lastRowFirstColumn="0" w:lastRowLastColumn="0"/>
                </w:pPr>
              </w:pPrChange>
            </w:pPr>
            <w:ins w:id="1241" w:author="Christos-Emmanouil Anastasiou" w:date="2020-05-02T19:12:00Z">
              <w:r>
                <w:t>Does Graphics class initialise Direct3D?</w:t>
              </w:r>
            </w:ins>
          </w:p>
        </w:tc>
      </w:tr>
      <w:tr w:rsidR="003771DD" w14:paraId="3835BFBA" w14:textId="77777777" w:rsidTr="008E2FEE">
        <w:trPr>
          <w:cantSplit/>
          <w:jc w:val="center"/>
          <w:ins w:id="1242" w:author="Christos-Emmanouil Anastasiou" w:date="2020-05-02T19:12:00Z"/>
          <w:trPrChange w:id="1243"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44" w:author="Christos-Emmanouil Anastasiou" w:date="2020-05-13T20:43:00Z">
              <w:tcPr>
                <w:tcW w:w="3005" w:type="dxa"/>
              </w:tcPr>
            </w:tcPrChange>
          </w:tcPr>
          <w:p w14:paraId="49FCF653" w14:textId="77777777" w:rsidR="003771DD" w:rsidRDefault="003771DD">
            <w:pPr>
              <w:jc w:val="center"/>
              <w:rPr>
                <w:ins w:id="1245" w:author="Christos-Emmanouil Anastasiou" w:date="2020-05-02T19:12:00Z"/>
              </w:rPr>
              <w:pPrChange w:id="1246" w:author="Christos-Emmanouil Anastasiou" w:date="2020-05-13T20:43:00Z">
                <w:pPr/>
              </w:pPrChange>
            </w:pPr>
            <w:ins w:id="1247" w:author="Christos-Emmanouil Anastasiou" w:date="2020-05-02T19:12:00Z">
              <w:r>
                <w:t>Is the Camera class functional by creating a camera object?</w:t>
              </w:r>
            </w:ins>
          </w:p>
        </w:tc>
      </w:tr>
      <w:tr w:rsidR="003771DD" w14:paraId="66C0633F" w14:textId="77777777" w:rsidTr="008E2FEE">
        <w:trPr>
          <w:cnfStyle w:val="000000100000" w:firstRow="0" w:lastRow="0" w:firstColumn="0" w:lastColumn="0" w:oddVBand="0" w:evenVBand="0" w:oddHBand="1" w:evenHBand="0" w:firstRowFirstColumn="0" w:firstRowLastColumn="0" w:lastRowFirstColumn="0" w:lastRowLastColumn="0"/>
          <w:cantSplit/>
          <w:jc w:val="center"/>
          <w:ins w:id="1248" w:author="Christos-Emmanouil Anastasiou" w:date="2020-05-02T19:12:00Z"/>
          <w:trPrChange w:id="1249"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50" w:author="Christos-Emmanouil Anastasiou" w:date="2020-05-13T20:43:00Z">
              <w:tcPr>
                <w:tcW w:w="3005" w:type="dxa"/>
              </w:tcPr>
            </w:tcPrChange>
          </w:tcPr>
          <w:p w14:paraId="01092135" w14:textId="77777777" w:rsidR="003771DD" w:rsidRDefault="003771DD">
            <w:pPr>
              <w:jc w:val="center"/>
              <w:cnfStyle w:val="001000100000" w:firstRow="0" w:lastRow="0" w:firstColumn="1" w:lastColumn="0" w:oddVBand="0" w:evenVBand="0" w:oddHBand="1" w:evenHBand="0" w:firstRowFirstColumn="0" w:firstRowLastColumn="0" w:lastRowFirstColumn="0" w:lastRowLastColumn="0"/>
              <w:rPr>
                <w:ins w:id="1251" w:author="Christos-Emmanouil Anastasiou" w:date="2020-05-02T19:12:00Z"/>
              </w:rPr>
              <w:pPrChange w:id="1252" w:author="Christos-Emmanouil Anastasiou" w:date="2020-05-13T20:43:00Z">
                <w:pPr>
                  <w:cnfStyle w:val="001000100000" w:firstRow="0" w:lastRow="0" w:firstColumn="1" w:lastColumn="0" w:oddVBand="0" w:evenVBand="0" w:oddHBand="1" w:evenHBand="0" w:firstRowFirstColumn="0" w:firstRowLastColumn="0" w:lastRowFirstColumn="0" w:lastRowLastColumn="0"/>
                </w:pPr>
              </w:pPrChange>
            </w:pPr>
            <w:ins w:id="1253" w:author="Christos-Emmanouil Anastasiou" w:date="2020-05-02T19:12:00Z">
              <w:r>
                <w:t>Is a voxel being rendered?</w:t>
              </w:r>
            </w:ins>
          </w:p>
        </w:tc>
      </w:tr>
      <w:tr w:rsidR="003771DD" w14:paraId="639955EF" w14:textId="77777777" w:rsidTr="008E2FEE">
        <w:trPr>
          <w:cantSplit/>
          <w:jc w:val="center"/>
          <w:ins w:id="1254" w:author="Christos-Emmanouil Anastasiou" w:date="2020-05-02T19:12:00Z"/>
          <w:trPrChange w:id="1255"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56" w:author="Christos-Emmanouil Anastasiou" w:date="2020-05-13T20:43:00Z">
              <w:tcPr>
                <w:tcW w:w="3005" w:type="dxa"/>
              </w:tcPr>
            </w:tcPrChange>
          </w:tcPr>
          <w:p w14:paraId="7DAC617E" w14:textId="77777777" w:rsidR="003771DD" w:rsidRDefault="003771DD">
            <w:pPr>
              <w:jc w:val="center"/>
              <w:rPr>
                <w:ins w:id="1257" w:author="Christos-Emmanouil Anastasiou" w:date="2020-05-02T19:12:00Z"/>
              </w:rPr>
              <w:pPrChange w:id="1258" w:author="Christos-Emmanouil Anastasiou" w:date="2020-05-13T20:43:00Z">
                <w:pPr/>
              </w:pPrChange>
            </w:pPr>
            <w:ins w:id="1259" w:author="Christos-Emmanouil Anastasiou" w:date="2020-05-02T19:12:00Z">
              <w:r>
                <w:t>Can the camera move with key inputs?</w:t>
              </w:r>
            </w:ins>
          </w:p>
        </w:tc>
      </w:tr>
      <w:tr w:rsidR="003771DD" w14:paraId="65B565BA" w14:textId="77777777" w:rsidTr="008E2FEE">
        <w:trPr>
          <w:cnfStyle w:val="000000100000" w:firstRow="0" w:lastRow="0" w:firstColumn="0" w:lastColumn="0" w:oddVBand="0" w:evenVBand="0" w:oddHBand="1" w:evenHBand="0" w:firstRowFirstColumn="0" w:firstRowLastColumn="0" w:lastRowFirstColumn="0" w:lastRowLastColumn="0"/>
          <w:cantSplit/>
          <w:jc w:val="center"/>
          <w:ins w:id="1260" w:author="Christos-Emmanouil Anastasiou" w:date="2020-05-02T19:12:00Z"/>
          <w:trPrChange w:id="1261"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62" w:author="Christos-Emmanouil Anastasiou" w:date="2020-05-13T20:43:00Z">
              <w:tcPr>
                <w:tcW w:w="3005" w:type="dxa"/>
              </w:tcPr>
            </w:tcPrChange>
          </w:tcPr>
          <w:p w14:paraId="0C8296AE" w14:textId="77777777" w:rsidR="003771DD" w:rsidRDefault="003771DD">
            <w:pPr>
              <w:jc w:val="center"/>
              <w:cnfStyle w:val="001000100000" w:firstRow="0" w:lastRow="0" w:firstColumn="1" w:lastColumn="0" w:oddVBand="0" w:evenVBand="0" w:oddHBand="1" w:evenHBand="0" w:firstRowFirstColumn="0" w:firstRowLastColumn="0" w:lastRowFirstColumn="0" w:lastRowLastColumn="0"/>
              <w:rPr>
                <w:ins w:id="1263" w:author="Christos-Emmanouil Anastasiou" w:date="2020-05-02T19:12:00Z"/>
              </w:rPr>
              <w:pPrChange w:id="1264" w:author="Christos-Emmanouil Anastasiou" w:date="2020-05-13T20:43:00Z">
                <w:pPr>
                  <w:cnfStyle w:val="001000100000" w:firstRow="0" w:lastRow="0" w:firstColumn="1" w:lastColumn="0" w:oddVBand="0" w:evenVBand="0" w:oddHBand="1" w:evenHBand="0" w:firstRowFirstColumn="0" w:firstRowLastColumn="0" w:lastRowFirstColumn="0" w:lastRowLastColumn="0"/>
                </w:pPr>
              </w:pPrChange>
            </w:pPr>
            <w:ins w:id="1265" w:author="Christos-Emmanouil Anastasiou" w:date="2020-05-02T19:12:00Z">
              <w:r>
                <w:t>Can the camera move with mouse input?</w:t>
              </w:r>
            </w:ins>
          </w:p>
        </w:tc>
      </w:tr>
      <w:tr w:rsidR="003771DD" w14:paraId="7DCDE091" w14:textId="77777777" w:rsidTr="008E2FEE">
        <w:trPr>
          <w:cantSplit/>
          <w:jc w:val="center"/>
          <w:ins w:id="1266" w:author="Christos-Emmanouil Anastasiou" w:date="2020-05-02T19:12:00Z"/>
          <w:trPrChange w:id="1267"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68" w:author="Christos-Emmanouil Anastasiou" w:date="2020-05-13T20:43:00Z">
              <w:tcPr>
                <w:tcW w:w="3005" w:type="dxa"/>
              </w:tcPr>
            </w:tcPrChange>
          </w:tcPr>
          <w:p w14:paraId="7B0C84A2" w14:textId="77777777" w:rsidR="003771DD" w:rsidRDefault="003771DD">
            <w:pPr>
              <w:jc w:val="center"/>
              <w:rPr>
                <w:ins w:id="1269" w:author="Christos-Emmanouil Anastasiou" w:date="2020-05-02T19:12:00Z"/>
              </w:rPr>
              <w:pPrChange w:id="1270" w:author="Christos-Emmanouil Anastasiou" w:date="2020-05-13T20:43:00Z">
                <w:pPr/>
              </w:pPrChange>
            </w:pPr>
            <w:ins w:id="1271" w:author="Christos-Emmanouil Anastasiou" w:date="2020-05-02T19:12:00Z">
              <w:r>
                <w:t>Is ImGui imported in the project correctly?</w:t>
              </w:r>
            </w:ins>
          </w:p>
        </w:tc>
      </w:tr>
      <w:tr w:rsidR="003771DD" w14:paraId="6B213BF3" w14:textId="77777777" w:rsidTr="008E2FEE">
        <w:trPr>
          <w:cnfStyle w:val="000000100000" w:firstRow="0" w:lastRow="0" w:firstColumn="0" w:lastColumn="0" w:oddVBand="0" w:evenVBand="0" w:oddHBand="1" w:evenHBand="0" w:firstRowFirstColumn="0" w:firstRowLastColumn="0" w:lastRowFirstColumn="0" w:lastRowLastColumn="0"/>
          <w:cantSplit/>
          <w:jc w:val="center"/>
          <w:ins w:id="1272" w:author="Christos-Emmanouil Anastasiou" w:date="2020-05-02T19:12:00Z"/>
          <w:trPrChange w:id="1273"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74" w:author="Christos-Emmanouil Anastasiou" w:date="2020-05-13T20:43:00Z">
              <w:tcPr>
                <w:tcW w:w="3005" w:type="dxa"/>
              </w:tcPr>
            </w:tcPrChange>
          </w:tcPr>
          <w:p w14:paraId="5E2D0D77" w14:textId="77777777" w:rsidR="003771DD" w:rsidRDefault="003771DD">
            <w:pPr>
              <w:jc w:val="center"/>
              <w:cnfStyle w:val="001000100000" w:firstRow="0" w:lastRow="0" w:firstColumn="1" w:lastColumn="0" w:oddVBand="0" w:evenVBand="0" w:oddHBand="1" w:evenHBand="0" w:firstRowFirstColumn="0" w:firstRowLastColumn="0" w:lastRowFirstColumn="0" w:lastRowLastColumn="0"/>
              <w:rPr>
                <w:ins w:id="1275" w:author="Christos-Emmanouil Anastasiou" w:date="2020-05-02T19:12:00Z"/>
              </w:rPr>
              <w:pPrChange w:id="1276" w:author="Christos-Emmanouil Anastasiou" w:date="2020-05-13T20:43:00Z">
                <w:pPr>
                  <w:cnfStyle w:val="001000100000" w:firstRow="0" w:lastRow="0" w:firstColumn="1" w:lastColumn="0" w:oddVBand="0" w:evenVBand="0" w:oddHBand="1" w:evenHBand="0" w:firstRowFirstColumn="0" w:firstRowLastColumn="0" w:lastRowFirstColumn="0" w:lastRowLastColumn="0"/>
                </w:pPr>
              </w:pPrChange>
            </w:pPr>
            <w:ins w:id="1277" w:author="Christos-Emmanouil Anastasiou" w:date="2020-05-02T19:12:00Z">
              <w:r>
                <w:t>Is ImGui initialised?</w:t>
              </w:r>
            </w:ins>
          </w:p>
        </w:tc>
      </w:tr>
      <w:tr w:rsidR="003771DD" w14:paraId="13A1802F" w14:textId="77777777" w:rsidTr="008E2FEE">
        <w:trPr>
          <w:cantSplit/>
          <w:jc w:val="center"/>
          <w:ins w:id="1278" w:author="Christos-Emmanouil Anastasiou" w:date="2020-05-02T19:12:00Z"/>
          <w:trPrChange w:id="1279" w:author="Christos-Emmanouil Anastasiou" w:date="2020-05-13T20:43:00Z">
            <w:trPr>
              <w:cantSplit/>
            </w:trPr>
          </w:trPrChange>
        </w:trPr>
        <w:tc>
          <w:tcPr>
            <w:cnfStyle w:val="001000000000" w:firstRow="0" w:lastRow="0" w:firstColumn="1" w:lastColumn="0" w:oddVBand="0" w:evenVBand="0" w:oddHBand="0" w:evenHBand="0" w:firstRowFirstColumn="0" w:firstRowLastColumn="0" w:lastRowFirstColumn="0" w:lastRowLastColumn="0"/>
            <w:tcW w:w="0" w:type="dxa"/>
            <w:tcPrChange w:id="1280" w:author="Christos-Emmanouil Anastasiou" w:date="2020-05-13T20:43:00Z">
              <w:tcPr>
                <w:tcW w:w="3005" w:type="dxa"/>
              </w:tcPr>
            </w:tcPrChange>
          </w:tcPr>
          <w:p w14:paraId="7505D701" w14:textId="77777777" w:rsidR="003771DD" w:rsidRDefault="003771DD">
            <w:pPr>
              <w:jc w:val="center"/>
              <w:rPr>
                <w:ins w:id="1281" w:author="Christos-Emmanouil Anastasiou" w:date="2020-05-02T19:12:00Z"/>
              </w:rPr>
              <w:pPrChange w:id="1282" w:author="Christos-Emmanouil Anastasiou" w:date="2020-05-13T20:43:00Z">
                <w:pPr/>
              </w:pPrChange>
            </w:pPr>
            <w:ins w:id="1283" w:author="Christos-Emmanouil Anastasiou" w:date="2020-05-02T19:12:00Z">
              <w:r>
                <w:t>Does ImGui receive mouse input?</w:t>
              </w:r>
            </w:ins>
          </w:p>
        </w:tc>
      </w:tr>
    </w:tbl>
    <w:p w14:paraId="75841DBB" w14:textId="77777777" w:rsidR="008E2FEE" w:rsidRDefault="008E2FEE" w:rsidP="008E2FEE">
      <w:pPr>
        <w:pStyle w:val="Caption"/>
        <w:rPr>
          <w:ins w:id="1284" w:author="Christos-Emmanouil Anastasiou" w:date="2020-05-13T20:43:00Z"/>
        </w:rPr>
      </w:pPr>
    </w:p>
    <w:p w14:paraId="397F4B6B" w14:textId="25D621DA" w:rsidR="00CB214F" w:rsidRPr="00103B6E" w:rsidDel="000248B8" w:rsidRDefault="008E2FEE" w:rsidP="008E2FEE">
      <w:pPr>
        <w:pStyle w:val="Caption"/>
        <w:rPr>
          <w:del w:id="1285" w:author="Tassos Anastasiou" w:date="2020-05-09T13:38:00Z"/>
          <w:bCs w:val="0"/>
          <w:rPrChange w:id="1286" w:author="Christos-Emmanouil Anastasiou" w:date="2020-05-14T23:12:00Z">
            <w:rPr>
              <w:del w:id="1287" w:author="Tassos Anastasiou" w:date="2020-05-09T13:38:00Z"/>
              <w:b w:val="0"/>
              <w:bCs w:val="0"/>
              <w:sz w:val="22"/>
              <w:szCs w:val="22"/>
            </w:rPr>
          </w:rPrChange>
        </w:rPr>
      </w:pPr>
      <w:ins w:id="1288" w:author="Christos-Emmanouil Anastasiou" w:date="2020-05-13T20:43:00Z">
        <w:r w:rsidRPr="00103B6E">
          <w:rPr>
            <w:rFonts w:ascii="Bell MT" w:hAnsi="Bell MT"/>
            <w:bCs w:val="0"/>
            <w:rPrChange w:id="1289" w:author="Christos-Emmanouil Anastasiou" w:date="2020-05-14T23:12:00Z">
              <w:rPr>
                <w:b w:val="0"/>
                <w:bCs w:val="0"/>
              </w:rPr>
            </w:rPrChange>
          </w:rPr>
          <w:t xml:space="preserve">Table </w:t>
        </w:r>
        <w:r w:rsidRPr="00103B6E">
          <w:rPr>
            <w:rFonts w:ascii="Bell MT" w:hAnsi="Bell MT"/>
            <w:bCs w:val="0"/>
            <w:rPrChange w:id="1290" w:author="Christos-Emmanouil Anastasiou" w:date="2020-05-14T23:12:00Z">
              <w:rPr>
                <w:b w:val="0"/>
                <w:bCs w:val="0"/>
              </w:rPr>
            </w:rPrChange>
          </w:rPr>
          <w:fldChar w:fldCharType="begin"/>
        </w:r>
        <w:r w:rsidRPr="00103B6E">
          <w:rPr>
            <w:rFonts w:ascii="Bell MT" w:hAnsi="Bell MT"/>
            <w:bCs w:val="0"/>
            <w:rPrChange w:id="1291" w:author="Christos-Emmanouil Anastasiou" w:date="2020-05-14T23:12:00Z">
              <w:rPr>
                <w:b w:val="0"/>
                <w:bCs w:val="0"/>
              </w:rPr>
            </w:rPrChange>
          </w:rPr>
          <w:instrText xml:space="preserve"> STYLEREF 1 \s </w:instrText>
        </w:r>
        <w:r w:rsidRPr="00103B6E">
          <w:rPr>
            <w:rFonts w:ascii="Bell MT" w:hAnsi="Bell MT"/>
            <w:bCs w:val="0"/>
            <w:rPrChange w:id="1292" w:author="Christos-Emmanouil Anastasiou" w:date="2020-05-14T23:12:00Z">
              <w:rPr>
                <w:b w:val="0"/>
                <w:bCs w:val="0"/>
              </w:rPr>
            </w:rPrChange>
          </w:rPr>
          <w:fldChar w:fldCharType="separate"/>
        </w:r>
        <w:r w:rsidRPr="00103B6E">
          <w:rPr>
            <w:rFonts w:ascii="Bell MT" w:hAnsi="Bell MT"/>
            <w:bCs w:val="0"/>
            <w:rPrChange w:id="1293" w:author="Christos-Emmanouil Anastasiou" w:date="2020-05-14T23:12:00Z">
              <w:rPr>
                <w:b w:val="0"/>
                <w:bCs w:val="0"/>
                <w:noProof/>
              </w:rPr>
            </w:rPrChange>
          </w:rPr>
          <w:t>4</w:t>
        </w:r>
        <w:r w:rsidRPr="00103B6E">
          <w:rPr>
            <w:rFonts w:ascii="Bell MT" w:hAnsi="Bell MT"/>
            <w:bCs w:val="0"/>
            <w:rPrChange w:id="1294" w:author="Christos-Emmanouil Anastasiou" w:date="2020-05-14T23:12:00Z">
              <w:rPr>
                <w:b w:val="0"/>
                <w:bCs w:val="0"/>
              </w:rPr>
            </w:rPrChange>
          </w:rPr>
          <w:fldChar w:fldCharType="end"/>
        </w:r>
        <w:r w:rsidRPr="00103B6E">
          <w:rPr>
            <w:rFonts w:ascii="Bell MT" w:hAnsi="Bell MT"/>
            <w:bCs w:val="0"/>
            <w:rPrChange w:id="1295" w:author="Christos-Emmanouil Anastasiou" w:date="2020-05-14T23:12:00Z">
              <w:rPr>
                <w:b w:val="0"/>
                <w:bCs w:val="0"/>
              </w:rPr>
            </w:rPrChange>
          </w:rPr>
          <w:t>.</w:t>
        </w:r>
        <w:r w:rsidRPr="00103B6E">
          <w:rPr>
            <w:rFonts w:ascii="Bell MT" w:hAnsi="Bell MT"/>
            <w:bCs w:val="0"/>
            <w:rPrChange w:id="1296" w:author="Christos-Emmanouil Anastasiou" w:date="2020-05-14T23:12:00Z">
              <w:rPr>
                <w:b w:val="0"/>
                <w:bCs w:val="0"/>
              </w:rPr>
            </w:rPrChange>
          </w:rPr>
          <w:fldChar w:fldCharType="begin"/>
        </w:r>
        <w:r w:rsidRPr="00103B6E">
          <w:rPr>
            <w:rFonts w:ascii="Bell MT" w:hAnsi="Bell MT"/>
            <w:bCs w:val="0"/>
            <w:rPrChange w:id="1297" w:author="Christos-Emmanouil Anastasiou" w:date="2020-05-14T23:12:00Z">
              <w:rPr>
                <w:b w:val="0"/>
                <w:bCs w:val="0"/>
              </w:rPr>
            </w:rPrChange>
          </w:rPr>
          <w:instrText xml:space="preserve"> SEQ Table \* ARABIC \s 1 </w:instrText>
        </w:r>
        <w:r w:rsidRPr="00103B6E">
          <w:rPr>
            <w:rFonts w:ascii="Bell MT" w:hAnsi="Bell MT"/>
            <w:bCs w:val="0"/>
            <w:rPrChange w:id="1298" w:author="Christos-Emmanouil Anastasiou" w:date="2020-05-14T23:12:00Z">
              <w:rPr>
                <w:b w:val="0"/>
                <w:bCs w:val="0"/>
              </w:rPr>
            </w:rPrChange>
          </w:rPr>
          <w:fldChar w:fldCharType="separate"/>
        </w:r>
        <w:r w:rsidRPr="00103B6E">
          <w:rPr>
            <w:rFonts w:ascii="Bell MT" w:hAnsi="Bell MT"/>
            <w:bCs w:val="0"/>
            <w:rPrChange w:id="1299" w:author="Christos-Emmanouil Anastasiou" w:date="2020-05-14T23:12:00Z">
              <w:rPr>
                <w:b w:val="0"/>
                <w:bCs w:val="0"/>
                <w:noProof/>
              </w:rPr>
            </w:rPrChange>
          </w:rPr>
          <w:t>2</w:t>
        </w:r>
        <w:r w:rsidRPr="00103B6E">
          <w:rPr>
            <w:rFonts w:ascii="Bell MT" w:hAnsi="Bell MT"/>
            <w:bCs w:val="0"/>
            <w:rPrChange w:id="1300" w:author="Christos-Emmanouil Anastasiou" w:date="2020-05-14T23:12:00Z">
              <w:rPr>
                <w:b w:val="0"/>
                <w:bCs w:val="0"/>
              </w:rPr>
            </w:rPrChange>
          </w:rPr>
          <w:fldChar w:fldCharType="end"/>
        </w:r>
        <w:r w:rsidRPr="00103B6E">
          <w:rPr>
            <w:rFonts w:ascii="Bell MT" w:hAnsi="Bell MT"/>
            <w:bCs w:val="0"/>
            <w:rPrChange w:id="1301" w:author="Christos-Emmanouil Anastasiou" w:date="2020-05-14T23:12:00Z">
              <w:rPr>
                <w:b w:val="0"/>
                <w:bCs w:val="0"/>
              </w:rPr>
            </w:rPrChange>
          </w:rPr>
          <w:t>: Tests demonstrating the issues occurred during the second iteration. These tests include the encapsulation of the initialisation of Direct3D, the import of ImGui into the project, creation of a camera with mouse and keyboard input for a “free-look” movement.</w:t>
        </w:r>
      </w:ins>
      <w:ins w:id="1302" w:author="Tassos Anastasiou" w:date="2020-05-09T13:38:00Z">
        <w:del w:id="1303" w:author="Christos-Emmanouil Anastasiou" w:date="2020-05-13T15:50:00Z">
          <w:r w:rsidR="009D478A" w:rsidRPr="00103B6E" w:rsidDel="00752139">
            <w:rPr>
              <w:bCs w:val="0"/>
              <w:rPrChange w:id="1304" w:author="Christos-Emmanouil Anastasiou" w:date="2020-05-14T23:12:00Z">
                <w:rPr>
                  <w:b w:val="0"/>
                  <w:sz w:val="22"/>
                  <w:szCs w:val="22"/>
                </w:rPr>
              </w:rPrChange>
            </w:rPr>
            <w:delText xml:space="preserve">Table </w:delText>
          </w:r>
        </w:del>
      </w:ins>
      <w:ins w:id="1305" w:author="Tassos Anastasiou" w:date="2020-05-09T13:53:00Z">
        <w:del w:id="1306" w:author="Christos-Emmanouil Anastasiou" w:date="2020-05-13T15:50:00Z">
          <w:r w:rsidR="001A5D4B" w:rsidRPr="00103B6E" w:rsidDel="00752139">
            <w:rPr>
              <w:bCs w:val="0"/>
              <w:rPrChange w:id="1307" w:author="Christos-Emmanouil Anastasiou" w:date="2020-05-14T23:12:00Z">
                <w:rPr>
                  <w:b w:val="0"/>
                  <w:sz w:val="22"/>
                  <w:szCs w:val="22"/>
                </w:rPr>
              </w:rPrChange>
            </w:rPr>
            <w:fldChar w:fldCharType="begin"/>
          </w:r>
          <w:r w:rsidR="001A5D4B" w:rsidRPr="00103B6E" w:rsidDel="00752139">
            <w:rPr>
              <w:bCs w:val="0"/>
              <w:rPrChange w:id="1308" w:author="Christos-Emmanouil Anastasiou" w:date="2020-05-14T23:12:00Z">
                <w:rPr>
                  <w:b w:val="0"/>
                  <w:sz w:val="22"/>
                  <w:szCs w:val="22"/>
                </w:rPr>
              </w:rPrChange>
            </w:rPr>
            <w:delInstrText xml:space="preserve"> STYLEREF 1 \s </w:delInstrText>
          </w:r>
        </w:del>
      </w:ins>
      <w:del w:id="1309" w:author="Christos-Emmanouil Anastasiou" w:date="2020-05-13T15:50:00Z">
        <w:r w:rsidR="001A5D4B" w:rsidRPr="00103B6E" w:rsidDel="00752139">
          <w:rPr>
            <w:bCs w:val="0"/>
            <w:rPrChange w:id="1310" w:author="Christos-Emmanouil Anastasiou" w:date="2020-05-14T23:12:00Z">
              <w:rPr>
                <w:b w:val="0"/>
                <w:sz w:val="22"/>
                <w:szCs w:val="22"/>
              </w:rPr>
            </w:rPrChange>
          </w:rPr>
          <w:fldChar w:fldCharType="separate"/>
        </w:r>
        <w:r w:rsidR="001A5D4B" w:rsidRPr="00103B6E" w:rsidDel="00752139">
          <w:rPr>
            <w:bCs w:val="0"/>
            <w:rPrChange w:id="1311" w:author="Christos-Emmanouil Anastasiou" w:date="2020-05-14T23:12:00Z">
              <w:rPr>
                <w:b w:val="0"/>
                <w:bCs w:val="0"/>
                <w:noProof/>
              </w:rPr>
            </w:rPrChange>
          </w:rPr>
          <w:delText>4</w:delText>
        </w:r>
      </w:del>
      <w:ins w:id="1312" w:author="Tassos Anastasiou" w:date="2020-05-09T13:53:00Z">
        <w:del w:id="1313" w:author="Christos-Emmanouil Anastasiou" w:date="2020-05-13T15:50:00Z">
          <w:r w:rsidR="001A5D4B" w:rsidRPr="00103B6E" w:rsidDel="00752139">
            <w:rPr>
              <w:bCs w:val="0"/>
              <w:rPrChange w:id="1314" w:author="Christos-Emmanouil Anastasiou" w:date="2020-05-14T23:12:00Z">
                <w:rPr>
                  <w:b w:val="0"/>
                  <w:sz w:val="22"/>
                  <w:szCs w:val="22"/>
                </w:rPr>
              </w:rPrChange>
            </w:rPr>
            <w:fldChar w:fldCharType="end"/>
          </w:r>
          <w:r w:rsidR="001A5D4B" w:rsidRPr="00103B6E" w:rsidDel="00752139">
            <w:rPr>
              <w:bCs w:val="0"/>
              <w:rPrChange w:id="1315" w:author="Christos-Emmanouil Anastasiou" w:date="2020-05-14T23:12:00Z">
                <w:rPr>
                  <w:b w:val="0"/>
                  <w:sz w:val="22"/>
                  <w:szCs w:val="22"/>
                </w:rPr>
              </w:rPrChange>
            </w:rPr>
            <w:delText>.</w:delText>
          </w:r>
          <w:r w:rsidR="001A5D4B" w:rsidRPr="00103B6E" w:rsidDel="00752139">
            <w:rPr>
              <w:bCs w:val="0"/>
              <w:rPrChange w:id="1316" w:author="Christos-Emmanouil Anastasiou" w:date="2020-05-14T23:12:00Z">
                <w:rPr>
                  <w:b w:val="0"/>
                  <w:sz w:val="22"/>
                  <w:szCs w:val="22"/>
                </w:rPr>
              </w:rPrChange>
            </w:rPr>
            <w:fldChar w:fldCharType="begin"/>
          </w:r>
          <w:r w:rsidR="001A5D4B" w:rsidRPr="00103B6E" w:rsidDel="00752139">
            <w:rPr>
              <w:bCs w:val="0"/>
              <w:rPrChange w:id="1317" w:author="Christos-Emmanouil Anastasiou" w:date="2020-05-14T23:12:00Z">
                <w:rPr>
                  <w:b w:val="0"/>
                  <w:sz w:val="22"/>
                  <w:szCs w:val="22"/>
                </w:rPr>
              </w:rPrChange>
            </w:rPr>
            <w:delInstrText xml:space="preserve"> SEQ Table \* ARABIC \s 1 </w:delInstrText>
          </w:r>
        </w:del>
      </w:ins>
      <w:del w:id="1318" w:author="Christos-Emmanouil Anastasiou" w:date="2020-05-13T15:50:00Z">
        <w:r w:rsidR="001A5D4B" w:rsidRPr="00103B6E" w:rsidDel="00752139">
          <w:rPr>
            <w:bCs w:val="0"/>
            <w:rPrChange w:id="1319" w:author="Christos-Emmanouil Anastasiou" w:date="2020-05-14T23:12:00Z">
              <w:rPr>
                <w:b w:val="0"/>
                <w:sz w:val="22"/>
                <w:szCs w:val="22"/>
              </w:rPr>
            </w:rPrChange>
          </w:rPr>
          <w:fldChar w:fldCharType="separate"/>
        </w:r>
      </w:del>
      <w:ins w:id="1320" w:author="Tassos Anastasiou" w:date="2020-05-09T13:53:00Z">
        <w:del w:id="1321" w:author="Christos-Emmanouil Anastasiou" w:date="2020-05-13T15:50:00Z">
          <w:r w:rsidR="001A5D4B" w:rsidRPr="00103B6E" w:rsidDel="00752139">
            <w:rPr>
              <w:bCs w:val="0"/>
              <w:rPrChange w:id="1322" w:author="Christos-Emmanouil Anastasiou" w:date="2020-05-14T23:12:00Z">
                <w:rPr>
                  <w:b w:val="0"/>
                  <w:bCs w:val="0"/>
                  <w:noProof/>
                </w:rPr>
              </w:rPrChange>
            </w:rPr>
            <w:delText>2</w:delText>
          </w:r>
          <w:r w:rsidR="001A5D4B" w:rsidRPr="00103B6E" w:rsidDel="00752139">
            <w:rPr>
              <w:bCs w:val="0"/>
              <w:rPrChange w:id="1323" w:author="Christos-Emmanouil Anastasiou" w:date="2020-05-14T23:12:00Z">
                <w:rPr>
                  <w:b w:val="0"/>
                  <w:sz w:val="22"/>
                  <w:szCs w:val="22"/>
                </w:rPr>
              </w:rPrChange>
            </w:rPr>
            <w:fldChar w:fldCharType="end"/>
          </w:r>
        </w:del>
      </w:ins>
      <w:ins w:id="1324" w:author="Tassos Anastasiou" w:date="2020-05-09T13:38:00Z">
        <w:del w:id="1325" w:author="Christos-Emmanouil Anastasiou" w:date="2020-05-13T15:50:00Z">
          <w:r w:rsidR="009D478A" w:rsidRPr="00103B6E" w:rsidDel="00752139">
            <w:rPr>
              <w:bCs w:val="0"/>
              <w:rPrChange w:id="1326" w:author="Christos-Emmanouil Anastasiou" w:date="2020-05-14T23:12:00Z">
                <w:rPr>
                  <w:b w:val="0"/>
                  <w:sz w:val="22"/>
                  <w:szCs w:val="22"/>
                </w:rPr>
              </w:rPrChange>
            </w:rPr>
            <w:delText>: Tests demonstrating the issues occurred during the second iteration. These tests include the encapsulation of the initialisation of Direct3D, the import of ImGui into the project, creation of a camera class with mouse and keyboard input for a “free-loo</w:delText>
          </w:r>
        </w:del>
      </w:ins>
      <w:ins w:id="1327" w:author="Christos-Emmanouil Anastasiou" w:date="2020-05-05T19:11:00Z">
        <w:del w:id="1328" w:author="Tassos Anastasiou" w:date="2020-05-09T13:38:00Z">
          <w:r w:rsidR="00CB214F" w:rsidRPr="00103B6E" w:rsidDel="009D478A">
            <w:rPr>
              <w:bCs w:val="0"/>
              <w:rPrChange w:id="1329" w:author="Christos-Emmanouil Anastasiou" w:date="2020-05-14T23:12:00Z">
                <w:rPr>
                  <w:b w:val="0"/>
                  <w:sz w:val="22"/>
                  <w:szCs w:val="22"/>
                </w:rPr>
              </w:rPrChange>
            </w:rPr>
            <w:delText xml:space="preserve">Table 4.2: </w:delText>
          </w:r>
        </w:del>
      </w:ins>
      <w:ins w:id="1330" w:author="Christos-Emmanouil Anastasiou" w:date="2020-05-05T19:12:00Z">
        <w:del w:id="1331" w:author="Tassos Anastasiou" w:date="2020-05-09T13:38:00Z">
          <w:r w:rsidR="00D01EDC" w:rsidRPr="00103B6E" w:rsidDel="009D478A">
            <w:rPr>
              <w:bCs w:val="0"/>
              <w:rPrChange w:id="1332" w:author="Christos-Emmanouil Anastasiou" w:date="2020-05-14T23:12:00Z">
                <w:rPr>
                  <w:b w:val="0"/>
                  <w:sz w:val="22"/>
                  <w:szCs w:val="22"/>
                </w:rPr>
              </w:rPrChange>
            </w:rPr>
            <w:delText xml:space="preserve">Tests demonstrating </w:delText>
          </w:r>
          <w:r w:rsidR="00527052" w:rsidRPr="00103B6E" w:rsidDel="009D478A">
            <w:rPr>
              <w:bCs w:val="0"/>
              <w:rPrChange w:id="1333" w:author="Christos-Emmanouil Anastasiou" w:date="2020-05-14T23:12:00Z">
                <w:rPr>
                  <w:b w:val="0"/>
                  <w:sz w:val="22"/>
                  <w:szCs w:val="22"/>
                </w:rPr>
              </w:rPrChange>
            </w:rPr>
            <w:delText xml:space="preserve">the issues occurred </w:delText>
          </w:r>
        </w:del>
      </w:ins>
      <w:ins w:id="1334" w:author="Christos-Emmanouil Anastasiou" w:date="2020-05-05T19:15:00Z">
        <w:del w:id="1335" w:author="Tassos Anastasiou" w:date="2020-05-09T13:38:00Z">
          <w:r w:rsidR="004B753B" w:rsidRPr="00103B6E" w:rsidDel="009D478A">
            <w:rPr>
              <w:bCs w:val="0"/>
              <w:rPrChange w:id="1336" w:author="Christos-Emmanouil Anastasiou" w:date="2020-05-14T23:12:00Z">
                <w:rPr>
                  <w:b w:val="0"/>
                  <w:sz w:val="22"/>
                  <w:szCs w:val="22"/>
                </w:rPr>
              </w:rPrChange>
            </w:rPr>
            <w:delText>during</w:delText>
          </w:r>
        </w:del>
      </w:ins>
      <w:ins w:id="1337" w:author="Christos-Emmanouil Anastasiou" w:date="2020-05-05T19:12:00Z">
        <w:del w:id="1338" w:author="Tassos Anastasiou" w:date="2020-05-09T13:38:00Z">
          <w:r w:rsidR="00527052" w:rsidRPr="00103B6E" w:rsidDel="009D478A">
            <w:rPr>
              <w:bCs w:val="0"/>
              <w:rPrChange w:id="1339" w:author="Christos-Emmanouil Anastasiou" w:date="2020-05-14T23:12:00Z">
                <w:rPr>
                  <w:b w:val="0"/>
                  <w:sz w:val="22"/>
                  <w:szCs w:val="22"/>
                </w:rPr>
              </w:rPrChange>
            </w:rPr>
            <w:delText xml:space="preserve"> the second iteration. </w:delText>
          </w:r>
        </w:del>
      </w:ins>
      <w:ins w:id="1340" w:author="Christos-Emmanouil Anastasiou" w:date="2020-05-05T19:15:00Z">
        <w:del w:id="1341" w:author="Tassos Anastasiou" w:date="2020-05-09T13:38:00Z">
          <w:r w:rsidR="00C63D03" w:rsidRPr="00103B6E" w:rsidDel="009D478A">
            <w:rPr>
              <w:bCs w:val="0"/>
              <w:rPrChange w:id="1342" w:author="Christos-Emmanouil Anastasiou" w:date="2020-05-14T23:12:00Z">
                <w:rPr>
                  <w:b w:val="0"/>
                  <w:sz w:val="22"/>
                  <w:szCs w:val="22"/>
                </w:rPr>
              </w:rPrChange>
            </w:rPr>
            <w:delText>These tests include the</w:delText>
          </w:r>
        </w:del>
      </w:ins>
      <w:ins w:id="1343" w:author="Christos-Emmanouil Anastasiou" w:date="2020-05-05T19:22:00Z">
        <w:del w:id="1344" w:author="Tassos Anastasiou" w:date="2020-05-09T13:38:00Z">
          <w:r w:rsidR="00AC2263" w:rsidRPr="00103B6E" w:rsidDel="009D478A">
            <w:rPr>
              <w:bCs w:val="0"/>
              <w:rPrChange w:id="1345" w:author="Christos-Emmanouil Anastasiou" w:date="2020-05-14T23:12:00Z">
                <w:rPr>
                  <w:b w:val="0"/>
                  <w:sz w:val="22"/>
                  <w:szCs w:val="22"/>
                </w:rPr>
              </w:rPrChange>
            </w:rPr>
            <w:delText xml:space="preserve"> </w:delText>
          </w:r>
          <w:r w:rsidR="0039751B" w:rsidRPr="00103B6E" w:rsidDel="009D478A">
            <w:rPr>
              <w:bCs w:val="0"/>
              <w:rPrChange w:id="1346" w:author="Christos-Emmanouil Anastasiou" w:date="2020-05-14T23:12:00Z">
                <w:rPr>
                  <w:b w:val="0"/>
                  <w:sz w:val="22"/>
                  <w:szCs w:val="22"/>
                </w:rPr>
              </w:rPrChange>
            </w:rPr>
            <w:delText xml:space="preserve">encapsulation of the initialisation of Direct3D, </w:delText>
          </w:r>
        </w:del>
      </w:ins>
      <w:ins w:id="1347" w:author="Christos-Emmanouil Anastasiou" w:date="2020-05-05T19:23:00Z">
        <w:del w:id="1348" w:author="Tassos Anastasiou" w:date="2020-05-09T13:38:00Z">
          <w:r w:rsidR="0039751B" w:rsidRPr="00103B6E" w:rsidDel="009D478A">
            <w:rPr>
              <w:bCs w:val="0"/>
              <w:rPrChange w:id="1349" w:author="Christos-Emmanouil Anastasiou" w:date="2020-05-14T23:12:00Z">
                <w:rPr>
                  <w:b w:val="0"/>
                  <w:sz w:val="22"/>
                  <w:szCs w:val="22"/>
                </w:rPr>
              </w:rPrChange>
            </w:rPr>
            <w:delText>the</w:delText>
          </w:r>
        </w:del>
      </w:ins>
      <w:ins w:id="1350" w:author="Christos-Emmanouil Anastasiou" w:date="2020-05-05T19:15:00Z">
        <w:del w:id="1351" w:author="Tassos Anastasiou" w:date="2020-05-09T13:38:00Z">
          <w:r w:rsidR="00C63D03" w:rsidRPr="00103B6E" w:rsidDel="009D478A">
            <w:rPr>
              <w:bCs w:val="0"/>
              <w:rPrChange w:id="1352" w:author="Christos-Emmanouil Anastasiou" w:date="2020-05-14T23:12:00Z">
                <w:rPr>
                  <w:b w:val="0"/>
                  <w:sz w:val="22"/>
                  <w:szCs w:val="22"/>
                </w:rPr>
              </w:rPrChange>
            </w:rPr>
            <w:delText xml:space="preserve"> import of Im</w:delText>
          </w:r>
        </w:del>
      </w:ins>
      <w:ins w:id="1353" w:author="Christos-Emmanouil Anastasiou" w:date="2020-05-05T19:16:00Z">
        <w:del w:id="1354" w:author="Tassos Anastasiou" w:date="2020-05-09T13:38:00Z">
          <w:r w:rsidR="00C63D03" w:rsidRPr="00103B6E" w:rsidDel="009D478A">
            <w:rPr>
              <w:bCs w:val="0"/>
              <w:rPrChange w:id="1355" w:author="Christos-Emmanouil Anastasiou" w:date="2020-05-14T23:12:00Z">
                <w:rPr>
                  <w:b w:val="0"/>
                  <w:sz w:val="22"/>
                  <w:szCs w:val="22"/>
                </w:rPr>
              </w:rPrChange>
            </w:rPr>
            <w:delText xml:space="preserve">Gui into the </w:delText>
          </w:r>
          <w:r w:rsidR="002664E0" w:rsidRPr="00103B6E" w:rsidDel="009D478A">
            <w:rPr>
              <w:bCs w:val="0"/>
              <w:rPrChange w:id="1356" w:author="Christos-Emmanouil Anastasiou" w:date="2020-05-14T23:12:00Z">
                <w:rPr>
                  <w:b w:val="0"/>
                  <w:sz w:val="22"/>
                  <w:szCs w:val="22"/>
                </w:rPr>
              </w:rPrChange>
            </w:rPr>
            <w:delText>project, creation of a camera class with mouse and keyboard</w:delText>
          </w:r>
        </w:del>
      </w:ins>
      <w:ins w:id="1357" w:author="Christos-Emmanouil Anastasiou" w:date="2020-05-05T19:21:00Z">
        <w:del w:id="1358" w:author="Tassos Anastasiou" w:date="2020-05-09T13:38:00Z">
          <w:r w:rsidR="00696106" w:rsidRPr="00103B6E" w:rsidDel="009D478A">
            <w:rPr>
              <w:bCs w:val="0"/>
              <w:rPrChange w:id="1359" w:author="Christos-Emmanouil Anastasiou" w:date="2020-05-14T23:12:00Z">
                <w:rPr>
                  <w:b w:val="0"/>
                  <w:sz w:val="22"/>
                  <w:szCs w:val="22"/>
                </w:rPr>
              </w:rPrChange>
            </w:rPr>
            <w:delText xml:space="preserve"> input for</w:delText>
          </w:r>
          <w:r w:rsidR="00B53F39" w:rsidRPr="00103B6E" w:rsidDel="009D478A">
            <w:rPr>
              <w:bCs w:val="0"/>
              <w:rPrChange w:id="1360" w:author="Christos-Emmanouil Anastasiou" w:date="2020-05-14T23:12:00Z">
                <w:rPr>
                  <w:b w:val="0"/>
                  <w:sz w:val="22"/>
                  <w:szCs w:val="22"/>
                </w:rPr>
              </w:rPrChange>
            </w:rPr>
            <w:delText xml:space="preserve"> a “free-look” mode of</w:delText>
          </w:r>
        </w:del>
      </w:ins>
      <w:ins w:id="1361" w:author="Christos-Emmanouil Anastasiou" w:date="2020-05-05T19:16:00Z">
        <w:del w:id="1362" w:author="Tassos Anastasiou" w:date="2020-05-09T13:38:00Z">
          <w:r w:rsidR="002664E0" w:rsidRPr="00103B6E" w:rsidDel="009D478A">
            <w:rPr>
              <w:bCs w:val="0"/>
              <w:rPrChange w:id="1363" w:author="Christos-Emmanouil Anastasiou" w:date="2020-05-14T23:12:00Z">
                <w:rPr>
                  <w:b w:val="0"/>
                  <w:sz w:val="22"/>
                  <w:szCs w:val="22"/>
                </w:rPr>
              </w:rPrChange>
            </w:rPr>
            <w:delText xml:space="preserve"> movemen</w:delText>
          </w:r>
        </w:del>
      </w:ins>
      <w:ins w:id="1364" w:author="Christos-Emmanouil Anastasiou" w:date="2020-05-05T19:21:00Z">
        <w:del w:id="1365" w:author="Tassos Anastasiou" w:date="2020-05-09T13:38:00Z">
          <w:r w:rsidR="00AC2263" w:rsidRPr="00103B6E" w:rsidDel="009D478A">
            <w:rPr>
              <w:bCs w:val="0"/>
              <w:rPrChange w:id="1366" w:author="Christos-Emmanouil Anastasiou" w:date="2020-05-14T23:12:00Z">
                <w:rPr>
                  <w:b w:val="0"/>
                  <w:sz w:val="22"/>
                  <w:szCs w:val="22"/>
                </w:rPr>
              </w:rPrChange>
            </w:rPr>
            <w:delText>t in all axes</w:delText>
          </w:r>
          <w:r w:rsidR="00B53F39" w:rsidRPr="00103B6E" w:rsidDel="009D478A">
            <w:rPr>
              <w:bCs w:val="0"/>
              <w:rPrChange w:id="1367" w:author="Christos-Emmanouil Anastasiou" w:date="2020-05-14T23:12:00Z">
                <w:rPr>
                  <w:b w:val="0"/>
                  <w:sz w:val="22"/>
                  <w:szCs w:val="22"/>
                </w:rPr>
              </w:rPrChange>
            </w:rPr>
            <w:delText>.</w:delText>
          </w:r>
        </w:del>
      </w:ins>
      <w:ins w:id="1368" w:author="Christos-Emmanouil Anastasiou" w:date="2020-05-05T19:16:00Z">
        <w:del w:id="1369" w:author="Tassos Anastasiou" w:date="2020-05-09T13:38:00Z">
          <w:r w:rsidR="002664E0" w:rsidRPr="00103B6E" w:rsidDel="009D478A">
            <w:rPr>
              <w:bCs w:val="0"/>
              <w:rPrChange w:id="1370" w:author="Christos-Emmanouil Anastasiou" w:date="2020-05-14T23:12:00Z">
                <w:rPr>
                  <w:b w:val="0"/>
                  <w:sz w:val="22"/>
                  <w:szCs w:val="22"/>
                </w:rPr>
              </w:rPrChange>
            </w:rPr>
            <w:delText xml:space="preserve"> </w:delText>
          </w:r>
        </w:del>
      </w:ins>
    </w:p>
    <w:p w14:paraId="22DD5F58" w14:textId="77777777" w:rsidR="000248B8" w:rsidRPr="000248B8" w:rsidRDefault="000248B8">
      <w:pPr>
        <w:rPr>
          <w:ins w:id="1371" w:author="Christos-Emmanouil Anastasiou" w:date="2020-05-13T20:43:00Z"/>
        </w:rPr>
      </w:pPr>
    </w:p>
    <w:p w14:paraId="01CFF8CA" w14:textId="507571CA" w:rsidR="00697F4B" w:rsidRDefault="00697F4B">
      <w:pPr>
        <w:pStyle w:val="Caption"/>
        <w:rPr>
          <w:ins w:id="1372" w:author="Christos-Emmanouil Anastasiou" w:date="2020-05-13T16:20:00Z"/>
          <w:sz w:val="22"/>
          <w:szCs w:val="22"/>
        </w:rPr>
        <w:pPrChange w:id="1373" w:author="Christos-Emmanouil Anastasiou" w:date="2020-05-13T20:43:00Z">
          <w:pPr>
            <w:pStyle w:val="Heading2"/>
            <w:numPr>
              <w:ilvl w:val="0"/>
              <w:numId w:val="0"/>
            </w:numPr>
            <w:ind w:left="0" w:firstLine="0"/>
          </w:pPr>
        </w:pPrChange>
      </w:pPr>
    </w:p>
    <w:p w14:paraId="67B64B9B" w14:textId="77777777" w:rsidR="00697F4B" w:rsidRDefault="00697F4B">
      <w:pPr>
        <w:pStyle w:val="Heading3"/>
        <w:rPr>
          <w:ins w:id="1374" w:author="Christos-Emmanouil Anastasiou" w:date="2020-05-13T16:21:00Z"/>
        </w:rPr>
        <w:pPrChange w:id="1375" w:author="Christos-Emmanouil Anastasiou" w:date="2020-05-13T16:21:00Z">
          <w:pPr/>
        </w:pPrChange>
      </w:pPr>
      <w:bookmarkStart w:id="1376" w:name="_Toc40412181"/>
      <w:ins w:id="1377" w:author="Christos-Emmanouil Anastasiou" w:date="2020-05-13T16:21:00Z">
        <w:r>
          <w:lastRenderedPageBreak/>
          <w:t>Review</w:t>
        </w:r>
        <w:bookmarkEnd w:id="1376"/>
      </w:ins>
    </w:p>
    <w:p w14:paraId="577F6D26" w14:textId="77777777" w:rsidR="00697F4B" w:rsidRPr="002E63C1" w:rsidRDefault="00697F4B" w:rsidP="00697F4B">
      <w:pPr>
        <w:rPr>
          <w:ins w:id="1378" w:author="Christos-Emmanouil Anastasiou" w:date="2020-05-13T16:21:00Z"/>
          <w:rFonts w:ascii="Bell MT" w:hAnsi="Bell MT"/>
          <w:sz w:val="24"/>
          <w:szCs w:val="24"/>
          <w:rPrChange w:id="1379" w:author="Christos-Emmanouil Anastasiou" w:date="2020-05-13T20:46:00Z">
            <w:rPr>
              <w:ins w:id="1380" w:author="Christos-Emmanouil Anastasiou" w:date="2020-05-13T16:21:00Z"/>
            </w:rPr>
          </w:rPrChange>
        </w:rPr>
      </w:pPr>
      <w:ins w:id="1381" w:author="Christos-Emmanouil Anastasiou" w:date="2020-05-13T16:21:00Z">
        <w:r w:rsidRPr="002E63C1">
          <w:rPr>
            <w:rFonts w:ascii="Bell MT" w:hAnsi="Bell MT"/>
            <w:sz w:val="24"/>
            <w:szCs w:val="24"/>
            <w:rPrChange w:id="1382" w:author="Christos-Emmanouil Anastasiou" w:date="2020-05-13T20:46:00Z">
              <w:rPr/>
            </w:rPrChange>
          </w:rPr>
          <w:t>In the second iteration, I finished refactoring the framework. I separated Direct3D related functionality into its own class called “Graphics” and everything else that relates to the actual implementation in the “Application” class. A recap on initialisation of direct3D was needed for debugging issues occurred during refactoring. A camera was created and separated into its own class to compute all the needed matrices in one place. In Addition, a directed input class replaced Win32API to get input from the user. Win32API was designed for applications where users enter data through keyboard and not for application where quick real-time input would be ideal. There is a lot of extra processing when getting input from Win32API as it needs to convert each key to ascii while also there are some extra steps for windows special keys such as “alt” which is redundant to games as a frame cannot be rendered until the message queue has emptied. As a result, a “free-look” camera movement was implemented by receiving direct input from mouse and keyboard.</w:t>
        </w:r>
      </w:ins>
    </w:p>
    <w:p w14:paraId="4E8B1D9A" w14:textId="77777777" w:rsidR="00697F4B" w:rsidRDefault="00697F4B">
      <w:pPr>
        <w:pStyle w:val="Heading3"/>
        <w:rPr>
          <w:ins w:id="1383" w:author="Christos-Emmanouil Anastasiou" w:date="2020-05-13T16:21:00Z"/>
        </w:rPr>
        <w:pPrChange w:id="1384" w:author="Christos-Emmanouil Anastasiou" w:date="2020-05-13T16:22:00Z">
          <w:pPr/>
        </w:pPrChange>
      </w:pPr>
      <w:bookmarkStart w:id="1385" w:name="_Toc40412182"/>
      <w:ins w:id="1386" w:author="Christos-Emmanouil Anastasiou" w:date="2020-05-13T16:21:00Z">
        <w:r>
          <w:t>Retrospective</w:t>
        </w:r>
        <w:bookmarkEnd w:id="1385"/>
      </w:ins>
    </w:p>
    <w:p w14:paraId="449B2EFF" w14:textId="49FB6BC5" w:rsidR="00697F4B" w:rsidRPr="002E63C1" w:rsidRDefault="00697F4B">
      <w:pPr>
        <w:rPr>
          <w:ins w:id="1387" w:author="Christos-Emmanouil Anastasiou" w:date="2020-05-13T16:20:00Z"/>
          <w:rFonts w:ascii="Bell MT" w:hAnsi="Bell MT"/>
          <w:sz w:val="24"/>
          <w:szCs w:val="24"/>
          <w:rPrChange w:id="1388" w:author="Christos-Emmanouil Anastasiou" w:date="2020-05-13T20:46:00Z">
            <w:rPr>
              <w:ins w:id="1389" w:author="Christos-Emmanouil Anastasiou" w:date="2020-05-13T16:20:00Z"/>
              <w:sz w:val="22"/>
              <w:szCs w:val="22"/>
            </w:rPr>
          </w:rPrChange>
        </w:rPr>
        <w:pPrChange w:id="1390" w:author="Christos-Emmanouil Anastasiou" w:date="2020-05-13T16:20:00Z">
          <w:pPr>
            <w:pStyle w:val="Heading2"/>
          </w:pPr>
        </w:pPrChange>
      </w:pPr>
      <w:ins w:id="1391" w:author="Christos-Emmanouil Anastasiou" w:date="2020-05-13T16:21:00Z">
        <w:r w:rsidRPr="002E63C1">
          <w:rPr>
            <w:rFonts w:ascii="Bell MT" w:hAnsi="Bell MT"/>
            <w:sz w:val="24"/>
            <w:szCs w:val="24"/>
            <w:rPrChange w:id="1392" w:author="Christos-Emmanouil Anastasiou" w:date="2020-05-13T20:46:00Z">
              <w:rPr>
                <w:b w:val="0"/>
                <w:bCs w:val="0"/>
                <w:caps w:val="0"/>
              </w:rPr>
            </w:rPrChange>
          </w:rPr>
          <w:t>Up to this point, the sprint goals have been mostly met as the API has been chosen and the basic framework of the application has been refactored. It could have been quicker if knowledge of initialisation of direct3D was thoroughly understood from the start as the debugging process would speed up. Better time management should be taken into practice as more time is consumed on writing and coding and less on planning ahead which if done too late, I can be easily caught up with irrelevant tasks and lost track of my goals. On the other hand, having a framework that I understand deeply helps on debugging issues that may occur in the future in regards of voxel rendering.</w:t>
        </w:r>
      </w:ins>
    </w:p>
    <w:p w14:paraId="52B32C58" w14:textId="77777777" w:rsidR="009D478A" w:rsidRPr="009D478A" w:rsidRDefault="009D478A">
      <w:pPr>
        <w:rPr>
          <w:ins w:id="1393" w:author="Tassos Anastasiou" w:date="2020-05-09T13:38:00Z"/>
        </w:rPr>
      </w:pPr>
    </w:p>
    <w:p w14:paraId="322582F9" w14:textId="77777777" w:rsidR="005C2B44" w:rsidRDefault="005C2B44">
      <w:pPr>
        <w:rPr>
          <w:ins w:id="1394" w:author="Tassos Anastasiou" w:date="2020-05-09T13:54:00Z"/>
          <w:rFonts w:asciiTheme="majorHAnsi" w:eastAsiaTheme="majorEastAsia" w:hAnsiTheme="majorHAnsi" w:cstheme="majorBidi"/>
          <w:b/>
          <w:bCs/>
          <w:caps/>
          <w:sz w:val="40"/>
          <w:szCs w:val="28"/>
        </w:rPr>
      </w:pPr>
      <w:ins w:id="1395" w:author="Tassos Anastasiou" w:date="2020-05-09T13:54:00Z">
        <w:r>
          <w:br w:type="page"/>
        </w:r>
      </w:ins>
    </w:p>
    <w:p w14:paraId="06538770" w14:textId="49E6B11D" w:rsidR="00C75B10" w:rsidRDefault="00C75B10">
      <w:pPr>
        <w:pStyle w:val="Heading2"/>
        <w:rPr>
          <w:ins w:id="1396" w:author="Christos-Emmanouil Anastasiou" w:date="2020-05-02T19:12:00Z"/>
        </w:rPr>
        <w:pPrChange w:id="1397" w:author="Christos-Emmanouil Anastasiou" w:date="2020-05-02T19:30:00Z">
          <w:pPr>
            <w:pStyle w:val="Heading1"/>
          </w:pPr>
        </w:pPrChange>
      </w:pPr>
      <w:bookmarkStart w:id="1398" w:name="_Toc40412183"/>
      <w:ins w:id="1399" w:author="Christos-Emmanouil Anastasiou" w:date="2020-05-02T19:12:00Z">
        <w:r>
          <w:lastRenderedPageBreak/>
          <w:t>ITERATION 3 – Voxel placement</w:t>
        </w:r>
        <w:bookmarkEnd w:id="1398"/>
      </w:ins>
    </w:p>
    <w:p w14:paraId="4D7F99D2" w14:textId="77777777" w:rsidR="00C75B10" w:rsidRPr="00DC6B0B" w:rsidRDefault="00C75B10" w:rsidP="00C75B10">
      <w:pPr>
        <w:rPr>
          <w:ins w:id="1400" w:author="Christos-Emmanouil Anastasiou" w:date="2020-05-02T19:12:00Z"/>
          <w:rFonts w:ascii="Bell MT" w:hAnsi="Bell MT"/>
          <w:sz w:val="24"/>
          <w:szCs w:val="24"/>
        </w:rPr>
      </w:pPr>
      <w:ins w:id="1401" w:author="Christos-Emmanouil Anastasiou" w:date="2020-05-02T19:12:00Z">
        <w:r w:rsidRPr="00DC6B0B">
          <w:rPr>
            <w:rFonts w:ascii="Bell MT" w:hAnsi="Bell MT"/>
            <w:sz w:val="24"/>
            <w:szCs w:val="24"/>
          </w:rPr>
          <w:t xml:space="preserve">In the third iteration, an attempt of placing voxels manually in the environment with mouse input is taking place using two approaches: </w:t>
        </w:r>
      </w:ins>
    </w:p>
    <w:p w14:paraId="333CE7BB" w14:textId="7A9EC3AE" w:rsidR="00C75B10" w:rsidRPr="00DC6B0B" w:rsidRDefault="00C75B10" w:rsidP="00C75B10">
      <w:pPr>
        <w:ind w:firstLine="720"/>
        <w:rPr>
          <w:ins w:id="1402" w:author="Christos-Emmanouil Anastasiou" w:date="2020-05-02T19:12:00Z"/>
          <w:rFonts w:ascii="Bell MT" w:hAnsi="Bell MT"/>
          <w:sz w:val="24"/>
          <w:szCs w:val="24"/>
        </w:rPr>
      </w:pPr>
      <w:ins w:id="1403" w:author="Christos-Emmanouil Anastasiou" w:date="2020-05-02T19:12:00Z">
        <w:r w:rsidRPr="00DC6B0B">
          <w:rPr>
            <w:rFonts w:ascii="Bell MT" w:hAnsi="Bell MT"/>
            <w:sz w:val="24"/>
            <w:szCs w:val="24"/>
          </w:rPr>
          <w:t xml:space="preserve">One way </w:t>
        </w:r>
        <w:del w:id="1404" w:author="Tassos Anastasiou" w:date="2020-05-09T17:15:00Z">
          <w:r w:rsidRPr="00DC6B0B" w:rsidDel="00A00A8D">
            <w:rPr>
              <w:rFonts w:ascii="Bell MT" w:hAnsi="Bell MT"/>
              <w:sz w:val="24"/>
              <w:szCs w:val="24"/>
            </w:rPr>
            <w:delText xml:space="preserve">is </w:delText>
          </w:r>
        </w:del>
        <w:r w:rsidRPr="00DC6B0B">
          <w:rPr>
            <w:rFonts w:ascii="Bell MT" w:hAnsi="Bell MT"/>
            <w:sz w:val="24"/>
            <w:szCs w:val="24"/>
          </w:rPr>
          <w:t>to generate a voxel</w:t>
        </w:r>
        <w:r>
          <w:rPr>
            <w:rFonts w:ascii="Bell MT" w:hAnsi="Bell MT"/>
            <w:sz w:val="24"/>
            <w:szCs w:val="24"/>
          </w:rPr>
          <w:t xml:space="preserve"> is</w:t>
        </w:r>
        <w:r w:rsidRPr="00DC6B0B">
          <w:rPr>
            <w:rFonts w:ascii="Bell MT" w:hAnsi="Bell MT"/>
            <w:sz w:val="24"/>
            <w:szCs w:val="24"/>
          </w:rPr>
          <w:t xml:space="preserve"> by rendering and clipping it next to the default block that was first generated at the world origin. This can be done by casting a ray from the camera </w:t>
        </w:r>
        <w:r>
          <w:rPr>
            <w:rFonts w:ascii="Bell MT" w:hAnsi="Bell MT"/>
            <w:sz w:val="24"/>
            <w:szCs w:val="24"/>
          </w:rPr>
          <w:t>and onto</w:t>
        </w:r>
        <w:r w:rsidRPr="00DC6B0B">
          <w:rPr>
            <w:rFonts w:ascii="Bell MT" w:hAnsi="Bell MT"/>
            <w:sz w:val="24"/>
            <w:szCs w:val="24"/>
          </w:rPr>
          <w:t xml:space="preserve"> the surface of the cube. Hence, as the size of the cube is known, using an offset towards the camera from the selected cube, a new voxel </w:t>
        </w:r>
        <w:r>
          <w:rPr>
            <w:rFonts w:ascii="Bell MT" w:hAnsi="Bell MT"/>
            <w:sz w:val="24"/>
            <w:szCs w:val="24"/>
          </w:rPr>
          <w:t>can be</w:t>
        </w:r>
        <w:r w:rsidRPr="00DC6B0B">
          <w:rPr>
            <w:rFonts w:ascii="Bell MT" w:hAnsi="Bell MT"/>
            <w:sz w:val="24"/>
            <w:szCs w:val="24"/>
          </w:rPr>
          <w:t xml:space="preserve"> generated and placed right next to the original one. </w:t>
        </w:r>
      </w:ins>
    </w:p>
    <w:p w14:paraId="4292ADA0" w14:textId="77777777" w:rsidR="00C75B10" w:rsidRDefault="00C75B10" w:rsidP="00C75B10">
      <w:pPr>
        <w:ind w:firstLine="720"/>
        <w:rPr>
          <w:ins w:id="1405" w:author="Christos-Emmanouil Anastasiou" w:date="2020-05-02T19:12:00Z"/>
          <w:rFonts w:ascii="Bell MT" w:hAnsi="Bell MT"/>
          <w:sz w:val="24"/>
          <w:szCs w:val="24"/>
        </w:rPr>
      </w:pPr>
      <w:ins w:id="1406" w:author="Christos-Emmanouil Anastasiou" w:date="2020-05-02T19:12:00Z">
        <w:r w:rsidRPr="00DC6B0B">
          <w:rPr>
            <w:rFonts w:ascii="Bell MT" w:hAnsi="Bell MT"/>
            <w:sz w:val="24"/>
            <w:szCs w:val="24"/>
          </w:rPr>
          <w:t xml:space="preserve">The second approach is to generate a block made from smaller voxels by dragging the mouse across the screen. The idea is to store the last and new position of the mouse and get the cross product of the generated vectors </w:t>
        </w:r>
        <w:r>
          <w:rPr>
            <w:rFonts w:ascii="Bell MT" w:hAnsi="Bell MT"/>
            <w:sz w:val="24"/>
            <w:szCs w:val="24"/>
          </w:rPr>
          <w:t>consequently</w:t>
        </w:r>
        <w:r w:rsidRPr="00DC6B0B">
          <w:rPr>
            <w:rFonts w:ascii="Bell MT" w:hAnsi="Bell MT"/>
            <w:sz w:val="24"/>
            <w:szCs w:val="24"/>
          </w:rPr>
          <w:t xml:space="preserve"> creating the orthogonal vectors that form the other side of the block from the dragging of the mouse button. Thus, when the mouse button has been released, it outputs the size of the block.</w:t>
        </w:r>
      </w:ins>
    </w:p>
    <w:p w14:paraId="101BB1EA" w14:textId="77777777" w:rsidR="00C75B10" w:rsidRDefault="00C75B10" w:rsidP="00C75B10">
      <w:pPr>
        <w:ind w:firstLine="720"/>
        <w:rPr>
          <w:ins w:id="1407" w:author="Christos-Emmanouil Anastasiou" w:date="2020-05-02T19:12:00Z"/>
          <w:rFonts w:ascii="Bell MT" w:hAnsi="Bell MT"/>
          <w:sz w:val="24"/>
          <w:szCs w:val="24"/>
        </w:rPr>
      </w:pPr>
      <w:ins w:id="1408" w:author="Christos-Emmanouil Anastasiou" w:date="2020-05-02T19:12:00Z">
        <w:r>
          <w:rPr>
            <w:rFonts w:ascii="Bell MT" w:hAnsi="Bell MT"/>
            <w:sz w:val="24"/>
            <w:szCs w:val="24"/>
          </w:rPr>
          <w:t xml:space="preserve">In order to select a voxel with the mouse, it is essential to transform the 2D position of the mouse cursor in screen space into a 3D ray in world space that pierces through the voxel we are interested in and checks if and on which point on the ray it intersects with it. The implementation of “picking” was taken by Braynzar soft Direct3D11 tutorials </w:t>
        </w:r>
        <w:r w:rsidRPr="00A00A8D">
          <w:rPr>
            <w:rFonts w:ascii="Bell MT" w:hAnsi="Bell MT"/>
            <w:color w:val="FF0000"/>
            <w:sz w:val="24"/>
            <w:szCs w:val="24"/>
            <w:rPrChange w:id="1409" w:author="Tassos Anastasiou" w:date="2020-05-09T17:17:00Z">
              <w:rPr>
                <w:rFonts w:ascii="Bell MT" w:hAnsi="Bell MT"/>
                <w:sz w:val="24"/>
                <w:szCs w:val="24"/>
              </w:rPr>
            </w:rPrChange>
          </w:rPr>
          <w:t>[52]</w:t>
        </w:r>
        <w:r>
          <w:rPr>
            <w:rFonts w:ascii="Bell MT" w:hAnsi="Bell MT"/>
            <w:sz w:val="24"/>
            <w:szCs w:val="24"/>
          </w:rPr>
          <w:t>.</w:t>
        </w:r>
      </w:ins>
    </w:p>
    <w:p w14:paraId="118508DF" w14:textId="7EF42B0C" w:rsidR="00C75B10" w:rsidRPr="00DC6B0B" w:rsidRDefault="00C75B10" w:rsidP="00C75B10">
      <w:pPr>
        <w:ind w:firstLine="720"/>
        <w:rPr>
          <w:ins w:id="1410" w:author="Christos-Emmanouil Anastasiou" w:date="2020-05-02T19:12:00Z"/>
          <w:rFonts w:ascii="Bell MT" w:hAnsi="Bell MT"/>
          <w:sz w:val="24"/>
          <w:szCs w:val="24"/>
        </w:rPr>
      </w:pPr>
      <w:ins w:id="1411" w:author="Christos-Emmanouil Anastasiou" w:date="2020-05-02T19:12:00Z">
        <w:r>
          <w:rPr>
            <w:rFonts w:ascii="Bell MT" w:hAnsi="Bell MT"/>
            <w:sz w:val="24"/>
            <w:szCs w:val="24"/>
          </w:rPr>
          <w:t>After implementing picking and testing that all triangles on all sides of the voxel intersect with the 3D ray</w:t>
        </w:r>
        <w:del w:id="1412" w:author="Tassos Anastasiou" w:date="2020-05-09T17:18:00Z">
          <w:r w:rsidDel="00A00A8D">
            <w:rPr>
              <w:rFonts w:ascii="Bell MT" w:hAnsi="Bell MT"/>
              <w:sz w:val="24"/>
              <w:szCs w:val="24"/>
            </w:rPr>
            <w:delText xml:space="preserve"> </w:delText>
          </w:r>
        </w:del>
      </w:ins>
      <w:ins w:id="1413" w:author="Tassos Anastasiou" w:date="2020-05-09T17:18:00Z">
        <w:r w:rsidR="00A00A8D">
          <w:rPr>
            <w:rFonts w:ascii="Bell MT" w:hAnsi="Bell MT"/>
            <w:sz w:val="24"/>
            <w:szCs w:val="24"/>
          </w:rPr>
          <w:t>,</w:t>
        </w:r>
      </w:ins>
      <w:ins w:id="1414" w:author="Christos-Emmanouil Anastasiou" w:date="2020-05-02T19:12:00Z">
        <w:del w:id="1415" w:author="Tassos Anastasiou" w:date="2020-05-09T17:18:00Z">
          <w:r w:rsidDel="00A00A8D">
            <w:rPr>
              <w:rFonts w:ascii="Bell MT" w:hAnsi="Bell MT"/>
              <w:sz w:val="24"/>
              <w:szCs w:val="24"/>
            </w:rPr>
            <w:delText>then</w:delText>
          </w:r>
        </w:del>
        <w:r>
          <w:rPr>
            <w:rFonts w:ascii="Bell MT" w:hAnsi="Bell MT"/>
            <w:sz w:val="24"/>
            <w:szCs w:val="24"/>
          </w:rPr>
          <w:t xml:space="preserve"> the next step was to create multiple instances of a voxel. Thus, hardware instancing was the next logical step that came to mind. Hardware instancing is a technique of rendering multiple copies of the same mesh with slightly varied attributes and transforms. As this iteration was coming to an end however and instancing was not yet successfully added to the framework, I decided to scrap the idea as I discovered the concept of chunks that I am describing in the next iteration.</w:t>
        </w:r>
      </w:ins>
    </w:p>
    <w:p w14:paraId="37B20298" w14:textId="77777777" w:rsidR="00C75B10" w:rsidRDefault="00C75B10">
      <w:pPr>
        <w:pStyle w:val="Heading3"/>
        <w:rPr>
          <w:ins w:id="1416" w:author="Christos-Emmanouil Anastasiou" w:date="2020-05-02T19:12:00Z"/>
        </w:rPr>
        <w:pPrChange w:id="1417" w:author="Christos-Emmanouil Anastasiou" w:date="2020-05-02T19:30:00Z">
          <w:pPr>
            <w:pStyle w:val="Heading2"/>
          </w:pPr>
        </w:pPrChange>
      </w:pPr>
      <w:bookmarkStart w:id="1418" w:name="_Toc40412184"/>
      <w:ins w:id="1419" w:author="Christos-Emmanouil Anastasiou" w:date="2020-05-02T19:12:00Z">
        <w:r>
          <w:t>Product backlog, MoSCoW</w:t>
        </w:r>
        <w:bookmarkEnd w:id="1418"/>
      </w:ins>
    </w:p>
    <w:p w14:paraId="60CAB5EF" w14:textId="77777777" w:rsidR="00D7317B" w:rsidRDefault="00C75B10">
      <w:pPr>
        <w:keepNext/>
        <w:rPr>
          <w:ins w:id="1420" w:author="Tassos Anastasiou" w:date="2020-05-09T13:38:00Z"/>
        </w:rPr>
        <w:pPrChange w:id="1421" w:author="Tassos Anastasiou" w:date="2020-05-09T13:38:00Z">
          <w:pPr/>
        </w:pPrChange>
      </w:pPr>
      <w:ins w:id="1422" w:author="Christos-Emmanouil Anastasiou" w:date="2020-05-02T19:12:00Z">
        <w:r>
          <w:rPr>
            <w:noProof/>
          </w:rPr>
          <w:drawing>
            <wp:inline distT="0" distB="0" distL="0" distR="0" wp14:anchorId="147B4034" wp14:editId="4C7CABAB">
              <wp:extent cx="5745422" cy="1508760"/>
              <wp:effectExtent l="0" t="0" r="825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098" t="10341" r="44992" b="69160"/>
                      <a:stretch/>
                    </pic:blipFill>
                    <pic:spPr bwMode="auto">
                      <a:xfrm>
                        <a:off x="0" y="0"/>
                        <a:ext cx="5761123" cy="151288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1A41CF" w14:textId="671EE9F1" w:rsidR="00C75B10" w:rsidRDefault="00D7317B">
      <w:pPr>
        <w:pStyle w:val="Caption"/>
        <w:rPr>
          <w:ins w:id="1423" w:author="Christos-Emmanouil Anastasiou" w:date="2020-05-05T19:36:00Z"/>
        </w:rPr>
        <w:pPrChange w:id="1424" w:author="Tassos Anastasiou" w:date="2020-05-09T13:38:00Z">
          <w:pPr/>
        </w:pPrChange>
      </w:pPr>
      <w:ins w:id="1425" w:author="Tassos Anastasiou" w:date="2020-05-09T13:38:00Z">
        <w:r>
          <w:t xml:space="preserve">Figure </w:t>
        </w:r>
      </w:ins>
      <w:ins w:id="1426" w:author="Tassos Anastasiou" w:date="2020-05-09T13:53:00Z">
        <w:r w:rsidR="001A5D4B">
          <w:fldChar w:fldCharType="begin"/>
        </w:r>
        <w:r w:rsidR="001A5D4B">
          <w:instrText xml:space="preserve"> STYLEREF 1 \s </w:instrText>
        </w:r>
      </w:ins>
      <w:r w:rsidR="001A5D4B">
        <w:fldChar w:fldCharType="separate"/>
      </w:r>
      <w:r w:rsidR="001A5D4B">
        <w:rPr>
          <w:noProof/>
        </w:rPr>
        <w:t>4</w:t>
      </w:r>
      <w:ins w:id="1427"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1428" w:author="Tassos Anastasiou" w:date="2020-05-09T13:53:00Z">
        <w:r w:rsidR="001A5D4B">
          <w:rPr>
            <w:noProof/>
          </w:rPr>
          <w:t>5</w:t>
        </w:r>
        <w:r w:rsidR="001A5D4B">
          <w:fldChar w:fldCharType="end"/>
        </w:r>
      </w:ins>
      <w:ins w:id="1429" w:author="Tassos Anastasiou" w:date="2020-05-09T13:38:00Z">
        <w:r>
          <w:t xml:space="preserve">: </w:t>
        </w:r>
        <w:r w:rsidRPr="009A051A">
          <w:t>The product backlog for the third iteration includes the basic implementation of a light in the scene and the generation of voxels with user input.</w:t>
        </w:r>
      </w:ins>
    </w:p>
    <w:p w14:paraId="581D2DF3" w14:textId="63CC2353" w:rsidR="008F1EF7" w:rsidDel="00D7317B" w:rsidRDefault="008F1EF7" w:rsidP="00C75B10">
      <w:pPr>
        <w:rPr>
          <w:del w:id="1430" w:author="Tassos Anastasiou" w:date="2020-05-09T13:38:00Z"/>
          <w:b/>
          <w:bCs/>
        </w:rPr>
      </w:pPr>
      <w:ins w:id="1431" w:author="Christos-Emmanouil Anastasiou" w:date="2020-05-05T19:36:00Z">
        <w:del w:id="1432" w:author="Tassos Anastasiou" w:date="2020-05-09T13:38:00Z">
          <w:r w:rsidRPr="00DC593B" w:rsidDel="00D7317B">
            <w:rPr>
              <w:b/>
              <w:bCs/>
            </w:rPr>
            <w:delText>Figure 4.</w:delText>
          </w:r>
          <w:r w:rsidDel="00D7317B">
            <w:rPr>
              <w:b/>
              <w:bCs/>
            </w:rPr>
            <w:delText>5</w:delText>
          </w:r>
          <w:r w:rsidDel="00D7317B">
            <w:delText xml:space="preserve">: </w:delText>
          </w:r>
          <w:r w:rsidR="00345473" w:rsidDel="00D7317B">
            <w:rPr>
              <w:rFonts w:ascii="Bell MT" w:hAnsi="Bell MT"/>
              <w:sz w:val="24"/>
              <w:szCs w:val="24"/>
            </w:rPr>
            <w:delText>The product backlog for the th</w:delText>
          </w:r>
        </w:del>
      </w:ins>
      <w:ins w:id="1433" w:author="Christos-Emmanouil Anastasiou" w:date="2020-05-05T19:37:00Z">
        <w:del w:id="1434" w:author="Tassos Anastasiou" w:date="2020-05-09T13:38:00Z">
          <w:r w:rsidR="00345473" w:rsidDel="00D7317B">
            <w:rPr>
              <w:rFonts w:ascii="Bell MT" w:hAnsi="Bell MT"/>
              <w:sz w:val="24"/>
              <w:szCs w:val="24"/>
            </w:rPr>
            <w:delText>ird iteration includes the basic implementation of a light in the scene</w:delText>
          </w:r>
          <w:r w:rsidR="002C688C" w:rsidDel="00D7317B">
            <w:rPr>
              <w:rFonts w:ascii="Bell MT" w:hAnsi="Bell MT"/>
              <w:sz w:val="24"/>
              <w:szCs w:val="24"/>
            </w:rPr>
            <w:delText xml:space="preserve"> and the generation of voxel</w:delText>
          </w:r>
          <w:r w:rsidR="0030709B" w:rsidDel="00D7317B">
            <w:rPr>
              <w:rFonts w:ascii="Bell MT" w:hAnsi="Bell MT"/>
              <w:sz w:val="24"/>
              <w:szCs w:val="24"/>
            </w:rPr>
            <w:delText>s</w:delText>
          </w:r>
          <w:r w:rsidR="002C688C" w:rsidDel="00D7317B">
            <w:rPr>
              <w:rFonts w:ascii="Bell MT" w:hAnsi="Bell MT"/>
              <w:sz w:val="24"/>
              <w:szCs w:val="24"/>
            </w:rPr>
            <w:delText xml:space="preserve"> </w:delText>
          </w:r>
        </w:del>
      </w:ins>
      <w:ins w:id="1435" w:author="Christos-Emmanouil Anastasiou" w:date="2020-05-05T19:38:00Z">
        <w:del w:id="1436" w:author="Tassos Anastasiou" w:date="2020-05-09T13:38:00Z">
          <w:r w:rsidR="0030709B" w:rsidDel="00D7317B">
            <w:rPr>
              <w:rFonts w:ascii="Bell MT" w:hAnsi="Bell MT"/>
              <w:sz w:val="24"/>
              <w:szCs w:val="24"/>
            </w:rPr>
            <w:delText>with user</w:delText>
          </w:r>
        </w:del>
      </w:ins>
      <w:ins w:id="1437" w:author="Christos-Emmanouil Anastasiou" w:date="2020-05-05T19:37:00Z">
        <w:del w:id="1438" w:author="Tassos Anastasiou" w:date="2020-05-09T13:38:00Z">
          <w:r w:rsidR="002C688C" w:rsidDel="00D7317B">
            <w:rPr>
              <w:rFonts w:ascii="Bell MT" w:hAnsi="Bell MT"/>
              <w:sz w:val="24"/>
              <w:szCs w:val="24"/>
            </w:rPr>
            <w:delText xml:space="preserve"> input.</w:delText>
          </w:r>
        </w:del>
      </w:ins>
    </w:p>
    <w:p w14:paraId="6575FDFE" w14:textId="77777777" w:rsidR="00D7317B" w:rsidRPr="008F1EF7" w:rsidRDefault="00D7317B" w:rsidP="00C75B10">
      <w:pPr>
        <w:rPr>
          <w:ins w:id="1439" w:author="Tassos Anastasiou" w:date="2020-05-09T13:38:00Z"/>
          <w:rFonts w:ascii="Bell MT" w:hAnsi="Bell MT"/>
          <w:sz w:val="24"/>
          <w:szCs w:val="24"/>
          <w:rPrChange w:id="1440" w:author="Christos-Emmanouil Anastasiou" w:date="2020-05-05T19:36:00Z">
            <w:rPr>
              <w:ins w:id="1441" w:author="Tassos Anastasiou" w:date="2020-05-09T13:38:00Z"/>
            </w:rPr>
          </w:rPrChange>
        </w:rPr>
      </w:pPr>
    </w:p>
    <w:p w14:paraId="615B6BB4" w14:textId="77777777" w:rsidR="00C75B10" w:rsidRDefault="00C75B10" w:rsidP="00C75B10">
      <w:pPr>
        <w:rPr>
          <w:ins w:id="1442" w:author="Christos-Emmanouil Anastasiou" w:date="2020-05-02T19:12:00Z"/>
          <w:b/>
          <w:bCs/>
        </w:rPr>
      </w:pPr>
      <w:ins w:id="1443" w:author="Christos-Emmanouil Anastasiou" w:date="2020-05-02T19:12:00Z">
        <w:r w:rsidRPr="00ED3084">
          <w:rPr>
            <w:b/>
            <w:bCs/>
          </w:rPr>
          <w:t>Must have</w:t>
        </w:r>
      </w:ins>
    </w:p>
    <w:p w14:paraId="0B3FB980" w14:textId="7E121719" w:rsidR="00C75B10" w:rsidRPr="00DC6B0B" w:rsidRDefault="00C75B10" w:rsidP="00C75B10">
      <w:pPr>
        <w:pStyle w:val="ListParagraph"/>
        <w:numPr>
          <w:ilvl w:val="0"/>
          <w:numId w:val="9"/>
        </w:numPr>
        <w:rPr>
          <w:ins w:id="1444" w:author="Christos-Emmanouil Anastasiou" w:date="2020-05-02T19:12:00Z"/>
          <w:rFonts w:ascii="Bell MT" w:hAnsi="Bell MT"/>
          <w:sz w:val="24"/>
          <w:szCs w:val="24"/>
        </w:rPr>
      </w:pPr>
      <w:ins w:id="1445" w:author="Christos-Emmanouil Anastasiou" w:date="2020-05-02T19:12:00Z">
        <w:r w:rsidRPr="00DC6B0B">
          <w:rPr>
            <w:rFonts w:ascii="Bell MT" w:hAnsi="Bell MT"/>
            <w:sz w:val="24"/>
            <w:szCs w:val="24"/>
          </w:rPr>
          <w:t>Basic lighting setup must be implemented to illuminate the scene</w:t>
        </w:r>
        <w:del w:id="1446" w:author="Tassos Anastasiou" w:date="2020-05-09T17:20:00Z">
          <w:r w:rsidRPr="00DC6B0B" w:rsidDel="00A00A8D">
            <w:rPr>
              <w:rFonts w:ascii="Bell MT" w:hAnsi="Bell MT"/>
              <w:sz w:val="24"/>
              <w:szCs w:val="24"/>
            </w:rPr>
            <w:delText>, t</w:delText>
          </w:r>
        </w:del>
      </w:ins>
      <w:ins w:id="1447" w:author="Tassos Anastasiou" w:date="2020-05-09T17:20:00Z">
        <w:r w:rsidR="00A00A8D">
          <w:rPr>
            <w:rFonts w:ascii="Bell MT" w:hAnsi="Bell MT"/>
            <w:sz w:val="24"/>
            <w:szCs w:val="24"/>
          </w:rPr>
          <w:t>. T</w:t>
        </w:r>
      </w:ins>
      <w:ins w:id="1448" w:author="Christos-Emmanouil Anastasiou" w:date="2020-05-02T19:12:00Z">
        <w:r w:rsidRPr="00DC6B0B">
          <w:rPr>
            <w:rFonts w:ascii="Bell MT" w:hAnsi="Bell MT"/>
            <w:sz w:val="24"/>
            <w:szCs w:val="24"/>
          </w:rPr>
          <w:t>his can either be the enablement of a point light or a directional light that were included in the framework beforehand.</w:t>
        </w:r>
      </w:ins>
    </w:p>
    <w:p w14:paraId="26BC2690" w14:textId="77777777" w:rsidR="00C75B10" w:rsidRPr="00DC6B0B" w:rsidRDefault="00C75B10" w:rsidP="00C75B10">
      <w:pPr>
        <w:pStyle w:val="ListParagraph"/>
        <w:numPr>
          <w:ilvl w:val="0"/>
          <w:numId w:val="9"/>
        </w:numPr>
        <w:rPr>
          <w:ins w:id="1449" w:author="Christos-Emmanouil Anastasiou" w:date="2020-05-02T19:12:00Z"/>
          <w:rFonts w:ascii="Bell MT" w:hAnsi="Bell MT"/>
          <w:sz w:val="24"/>
          <w:szCs w:val="24"/>
        </w:rPr>
      </w:pPr>
      <w:ins w:id="1450" w:author="Christos-Emmanouil Anastasiou" w:date="2020-05-02T19:12:00Z">
        <w:r w:rsidRPr="00DC6B0B">
          <w:rPr>
            <w:rFonts w:ascii="Bell MT" w:hAnsi="Bell MT"/>
            <w:sz w:val="24"/>
            <w:szCs w:val="24"/>
          </w:rPr>
          <w:t>Placing voxels next to each other by generating a cube mesh with mouse input at the point of the cursor.</w:t>
        </w:r>
      </w:ins>
    </w:p>
    <w:p w14:paraId="1B202B98" w14:textId="77777777" w:rsidR="00C75B10" w:rsidRPr="00DC6B0B" w:rsidRDefault="00C75B10" w:rsidP="00C75B10">
      <w:pPr>
        <w:pStyle w:val="ListParagraph"/>
        <w:numPr>
          <w:ilvl w:val="0"/>
          <w:numId w:val="9"/>
        </w:numPr>
        <w:rPr>
          <w:ins w:id="1451" w:author="Christos-Emmanouil Anastasiou" w:date="2020-05-02T19:12:00Z"/>
          <w:rFonts w:ascii="Bell MT" w:hAnsi="Bell MT"/>
          <w:sz w:val="24"/>
          <w:szCs w:val="24"/>
        </w:rPr>
      </w:pPr>
      <w:ins w:id="1452" w:author="Christos-Emmanouil Anastasiou" w:date="2020-05-02T19:12:00Z">
        <w:r w:rsidRPr="00DC6B0B">
          <w:rPr>
            <w:rFonts w:ascii="Bell MT" w:hAnsi="Bell MT"/>
            <w:sz w:val="24"/>
            <w:szCs w:val="24"/>
          </w:rPr>
          <w:lastRenderedPageBreak/>
          <w:t>Generating a bigger block that is comprised of smaller voxels by dragging the mouse across the screen.</w:t>
        </w:r>
      </w:ins>
    </w:p>
    <w:p w14:paraId="3C35326C" w14:textId="77777777" w:rsidR="00C75B10" w:rsidRPr="000A04F5" w:rsidRDefault="00C75B10" w:rsidP="00C75B10">
      <w:pPr>
        <w:rPr>
          <w:ins w:id="1453" w:author="Christos-Emmanouil Anastasiou" w:date="2020-05-02T19:12:00Z"/>
        </w:rPr>
      </w:pPr>
    </w:p>
    <w:p w14:paraId="5FDC28A8" w14:textId="77777777" w:rsidR="00C75B10" w:rsidRDefault="00C75B10" w:rsidP="00C75B10">
      <w:pPr>
        <w:rPr>
          <w:ins w:id="1454" w:author="Christos-Emmanouil Anastasiou" w:date="2020-05-02T19:12:00Z"/>
          <w:b/>
          <w:bCs/>
        </w:rPr>
      </w:pPr>
      <w:ins w:id="1455" w:author="Christos-Emmanouil Anastasiou" w:date="2020-05-02T19:12:00Z">
        <w:r>
          <w:rPr>
            <w:b/>
            <w:bCs/>
          </w:rPr>
          <w:t>Should have</w:t>
        </w:r>
      </w:ins>
    </w:p>
    <w:p w14:paraId="1C10A38E" w14:textId="77777777" w:rsidR="00C75B10" w:rsidRPr="00DC6B0B" w:rsidRDefault="00C75B10" w:rsidP="00C75B10">
      <w:pPr>
        <w:rPr>
          <w:ins w:id="1456" w:author="Christos-Emmanouil Anastasiou" w:date="2020-05-02T19:12:00Z"/>
          <w:rFonts w:ascii="Bell MT" w:hAnsi="Bell MT"/>
          <w:sz w:val="24"/>
          <w:szCs w:val="24"/>
        </w:rPr>
      </w:pPr>
      <w:ins w:id="1457" w:author="Christos-Emmanouil Anastasiou" w:date="2020-05-02T19:12:00Z">
        <w:r w:rsidRPr="00DC6B0B">
          <w:rPr>
            <w:rFonts w:ascii="Bell MT" w:hAnsi="Bell MT"/>
            <w:sz w:val="24"/>
            <w:szCs w:val="24"/>
          </w:rPr>
          <w:t>Implementing the two approaches should be the two high priorities for this iteration. If there is still time after completion and testing of these approaches, another idea is to generate 3D grid of voxels that make up a bigger block using a nested for loop.</w:t>
        </w:r>
      </w:ins>
    </w:p>
    <w:p w14:paraId="455F2EFD" w14:textId="77777777" w:rsidR="00C75B10" w:rsidRDefault="00C75B10" w:rsidP="00C75B10">
      <w:pPr>
        <w:rPr>
          <w:ins w:id="1458" w:author="Christos-Emmanouil Anastasiou" w:date="2020-05-02T19:12:00Z"/>
          <w:b/>
          <w:bCs/>
        </w:rPr>
      </w:pPr>
      <w:ins w:id="1459" w:author="Christos-Emmanouil Anastasiou" w:date="2020-05-02T19:12:00Z">
        <w:r>
          <w:rPr>
            <w:b/>
            <w:bCs/>
          </w:rPr>
          <w:t>Could have</w:t>
        </w:r>
      </w:ins>
    </w:p>
    <w:p w14:paraId="6F9A86C9" w14:textId="77777777" w:rsidR="00C75B10" w:rsidRPr="00DC6B0B" w:rsidRDefault="00C75B10" w:rsidP="00C75B10">
      <w:pPr>
        <w:rPr>
          <w:ins w:id="1460" w:author="Christos-Emmanouil Anastasiou" w:date="2020-05-02T19:12:00Z"/>
          <w:rFonts w:ascii="Bell MT" w:hAnsi="Bell MT"/>
          <w:sz w:val="24"/>
          <w:szCs w:val="24"/>
        </w:rPr>
      </w:pPr>
      <w:ins w:id="1461" w:author="Christos-Emmanouil Anastasiou" w:date="2020-05-02T19:12:00Z">
        <w:r w:rsidRPr="00DC6B0B">
          <w:rPr>
            <w:rFonts w:ascii="Bell MT" w:hAnsi="Bell MT"/>
            <w:sz w:val="24"/>
            <w:szCs w:val="24"/>
          </w:rPr>
          <w:t xml:space="preserve">Rendering each voxel separately is not efficient as not all the sides of a voxel will be visible to the camera in a single frame but also voxels that occluded by other voxels are extra burden when rendering the scene. Finding a better way to optimise the rendering of voxels by rendering only the sides that are visible to the camera.  </w:t>
        </w:r>
      </w:ins>
    </w:p>
    <w:p w14:paraId="1631B5EC" w14:textId="77777777" w:rsidR="00C75B10" w:rsidRDefault="00C75B10" w:rsidP="00C75B10">
      <w:pPr>
        <w:rPr>
          <w:ins w:id="1462" w:author="Christos-Emmanouil Anastasiou" w:date="2020-05-02T19:12:00Z"/>
          <w:b/>
          <w:bCs/>
        </w:rPr>
      </w:pPr>
      <w:ins w:id="1463" w:author="Christos-Emmanouil Anastasiou" w:date="2020-05-02T19:12:00Z">
        <w:r>
          <w:rPr>
            <w:b/>
            <w:bCs/>
          </w:rPr>
          <w:t>Won’t have</w:t>
        </w:r>
      </w:ins>
    </w:p>
    <w:p w14:paraId="0C1CDD9A" w14:textId="77777777" w:rsidR="00C75B10" w:rsidRPr="00DC6B0B" w:rsidRDefault="00C75B10" w:rsidP="00C75B10">
      <w:pPr>
        <w:rPr>
          <w:ins w:id="1464" w:author="Christos-Emmanouil Anastasiou" w:date="2020-05-02T19:12:00Z"/>
          <w:rFonts w:ascii="Bell MT" w:hAnsi="Bell MT"/>
          <w:sz w:val="24"/>
          <w:szCs w:val="24"/>
        </w:rPr>
      </w:pPr>
      <w:ins w:id="1465" w:author="Christos-Emmanouil Anastasiou" w:date="2020-05-02T19:12:00Z">
        <w:r w:rsidRPr="00DC6B0B">
          <w:rPr>
            <w:rFonts w:ascii="Bell MT" w:hAnsi="Bell MT"/>
            <w:sz w:val="24"/>
            <w:szCs w:val="24"/>
          </w:rPr>
          <w:t>Experimental stages exceed the generation of a larger terrain.</w:t>
        </w:r>
      </w:ins>
    </w:p>
    <w:p w14:paraId="57E8E717" w14:textId="77777777" w:rsidR="00A00A8D" w:rsidRDefault="00A00A8D">
      <w:pPr>
        <w:rPr>
          <w:ins w:id="1466" w:author="Tassos Anastasiou" w:date="2020-05-09T17:22:00Z"/>
          <w:rFonts w:asciiTheme="majorHAnsi" w:eastAsiaTheme="majorEastAsia" w:hAnsiTheme="majorHAnsi" w:cstheme="majorBidi"/>
          <w:b/>
          <w:caps/>
          <w:spacing w:val="4"/>
          <w:sz w:val="36"/>
          <w:szCs w:val="24"/>
        </w:rPr>
      </w:pPr>
      <w:ins w:id="1467" w:author="Tassos Anastasiou" w:date="2020-05-09T17:22:00Z">
        <w:r>
          <w:br w:type="page"/>
        </w:r>
      </w:ins>
    </w:p>
    <w:p w14:paraId="4A6E1FA2" w14:textId="07656539" w:rsidR="00C75B10" w:rsidRDefault="00C75B10">
      <w:pPr>
        <w:pStyle w:val="Heading3"/>
        <w:rPr>
          <w:ins w:id="1468" w:author="Christos-Emmanouil Anastasiou" w:date="2020-05-02T19:12:00Z"/>
        </w:rPr>
        <w:pPrChange w:id="1469" w:author="Christos-Emmanouil Anastasiou" w:date="2020-05-02T19:30:00Z">
          <w:pPr>
            <w:pStyle w:val="Heading2"/>
          </w:pPr>
        </w:pPrChange>
      </w:pPr>
      <w:bookmarkStart w:id="1470" w:name="_Toc40412185"/>
      <w:ins w:id="1471" w:author="Christos-Emmanouil Anastasiou" w:date="2020-05-02T19:12:00Z">
        <w:r w:rsidRPr="00ED3084">
          <w:lastRenderedPageBreak/>
          <w:t>Class diagram</w:t>
        </w:r>
        <w:bookmarkEnd w:id="1470"/>
      </w:ins>
    </w:p>
    <w:p w14:paraId="040D7293" w14:textId="77777777" w:rsidR="00D7317B" w:rsidRDefault="00C75B10">
      <w:pPr>
        <w:keepNext/>
        <w:rPr>
          <w:ins w:id="1472" w:author="Tassos Anastasiou" w:date="2020-05-09T13:39:00Z"/>
        </w:rPr>
        <w:pPrChange w:id="1473" w:author="Tassos Anastasiou" w:date="2020-05-09T13:39:00Z">
          <w:pPr/>
        </w:pPrChange>
      </w:pPr>
      <w:ins w:id="1474" w:author="Christos-Emmanouil Anastasiou" w:date="2020-05-02T19:12:00Z">
        <w:r>
          <w:rPr>
            <w:noProof/>
          </w:rPr>
          <w:drawing>
            <wp:inline distT="0" distB="0" distL="0" distR="0" wp14:anchorId="502BE379" wp14:editId="1F573F61">
              <wp:extent cx="5355449" cy="6710901"/>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9650" cy="6753758"/>
                      </a:xfrm>
                      <a:prstGeom prst="rect">
                        <a:avLst/>
                      </a:prstGeom>
                      <a:noFill/>
                    </pic:spPr>
                  </pic:pic>
                </a:graphicData>
              </a:graphic>
            </wp:inline>
          </w:drawing>
        </w:r>
      </w:ins>
    </w:p>
    <w:p w14:paraId="7DC056A6" w14:textId="0C03C101" w:rsidR="00C75B10" w:rsidRDefault="00D7317B">
      <w:pPr>
        <w:pStyle w:val="Caption"/>
        <w:rPr>
          <w:ins w:id="1475" w:author="Christos-Emmanouil Anastasiou" w:date="2020-05-02T19:12:00Z"/>
        </w:rPr>
        <w:pPrChange w:id="1476" w:author="Tassos Anastasiou" w:date="2020-05-09T13:39:00Z">
          <w:pPr/>
        </w:pPrChange>
      </w:pPr>
      <w:ins w:id="1477" w:author="Tassos Anastasiou" w:date="2020-05-09T13:39:00Z">
        <w:r>
          <w:t xml:space="preserve">Figure </w:t>
        </w:r>
      </w:ins>
      <w:ins w:id="1478" w:author="Tassos Anastasiou" w:date="2020-05-09T13:53:00Z">
        <w:r w:rsidR="001A5D4B">
          <w:fldChar w:fldCharType="begin"/>
        </w:r>
        <w:r w:rsidR="001A5D4B">
          <w:instrText xml:space="preserve"> STYLEREF 1 \s </w:instrText>
        </w:r>
      </w:ins>
      <w:r w:rsidR="001A5D4B">
        <w:fldChar w:fldCharType="separate"/>
      </w:r>
      <w:r w:rsidR="001A5D4B">
        <w:rPr>
          <w:noProof/>
        </w:rPr>
        <w:t>4</w:t>
      </w:r>
      <w:ins w:id="1479"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1480" w:author="Tassos Anastasiou" w:date="2020-05-09T13:53:00Z">
        <w:r w:rsidR="001A5D4B">
          <w:rPr>
            <w:noProof/>
          </w:rPr>
          <w:t>6</w:t>
        </w:r>
        <w:r w:rsidR="001A5D4B">
          <w:fldChar w:fldCharType="end"/>
        </w:r>
      </w:ins>
      <w:ins w:id="1481" w:author="Tassos Anastasiou" w:date="2020-05-09T13:39:00Z">
        <w:r>
          <w:t xml:space="preserve">: </w:t>
        </w:r>
        <w:r w:rsidRPr="00D83831">
          <w:t>A class diagram displaying the added functionality.</w:t>
        </w:r>
      </w:ins>
    </w:p>
    <w:p w14:paraId="56C92579" w14:textId="7C74F135" w:rsidR="00C75B10" w:rsidDel="00B3355B" w:rsidRDefault="00C75B10" w:rsidP="00C75B10">
      <w:pPr>
        <w:rPr>
          <w:ins w:id="1482" w:author="Christos-Emmanouil Anastasiou" w:date="2020-05-02T19:12:00Z"/>
          <w:del w:id="1483" w:author="Tassos Anastasiou" w:date="2020-05-09T13:40:00Z"/>
        </w:rPr>
      </w:pPr>
      <w:bookmarkStart w:id="1484" w:name="_Hlk38069084"/>
      <w:ins w:id="1485" w:author="Christos-Emmanouil Anastasiou" w:date="2020-05-02T19:12:00Z">
        <w:del w:id="1486" w:author="Tassos Anastasiou" w:date="2020-05-09T13:40:00Z">
          <w:r w:rsidRPr="00DC593B" w:rsidDel="00B3355B">
            <w:rPr>
              <w:b/>
              <w:bCs/>
            </w:rPr>
            <w:delText>Figure 4.</w:delText>
          </w:r>
        </w:del>
      </w:ins>
      <w:ins w:id="1487" w:author="Christos-Emmanouil Anastasiou" w:date="2020-05-05T19:38:00Z">
        <w:del w:id="1488" w:author="Tassos Anastasiou" w:date="2020-05-09T13:40:00Z">
          <w:r w:rsidR="00E902FD" w:rsidDel="00B3355B">
            <w:rPr>
              <w:b/>
              <w:bCs/>
            </w:rPr>
            <w:delText>6</w:delText>
          </w:r>
        </w:del>
      </w:ins>
      <w:ins w:id="1489" w:author="Christos-Emmanouil Anastasiou" w:date="2020-05-02T19:12:00Z">
        <w:del w:id="1490" w:author="Tassos Anastasiou" w:date="2020-05-09T13:40:00Z">
          <w:r w:rsidDel="00B3355B">
            <w:delText xml:space="preserve">: </w:delText>
          </w:r>
          <w:r w:rsidDel="00B3355B">
            <w:rPr>
              <w:rFonts w:ascii="Bell MT" w:hAnsi="Bell MT"/>
              <w:sz w:val="24"/>
              <w:szCs w:val="24"/>
            </w:rPr>
            <w:delText xml:space="preserve">A class diagram displaying the added functionality. </w:delText>
          </w:r>
          <w:bookmarkEnd w:id="1484"/>
        </w:del>
      </w:ins>
    </w:p>
    <w:p w14:paraId="7DAF86DE" w14:textId="1FD6E2D0" w:rsidR="00C75B10" w:rsidRPr="00C75B10" w:rsidRDefault="00C75B10" w:rsidP="00C75B10">
      <w:pPr>
        <w:rPr>
          <w:ins w:id="1491" w:author="Christos-Emmanouil Anastasiou" w:date="2020-05-02T19:12:00Z"/>
          <w:rFonts w:ascii="Bell MT" w:hAnsi="Bell MT"/>
          <w:sz w:val="24"/>
          <w:szCs w:val="24"/>
          <w:rPrChange w:id="1492" w:author="Christos-Emmanouil Anastasiou" w:date="2020-05-02T19:13:00Z">
            <w:rPr>
              <w:ins w:id="1493" w:author="Christos-Emmanouil Anastasiou" w:date="2020-05-02T19:12:00Z"/>
            </w:rPr>
          </w:rPrChange>
        </w:rPr>
      </w:pPr>
      <w:ins w:id="1494" w:author="Christos-Emmanouil Anastasiou" w:date="2020-05-02T19:12:00Z">
        <w:r w:rsidRPr="00C75B10">
          <w:rPr>
            <w:rFonts w:ascii="Bell MT" w:hAnsi="Bell MT"/>
            <w:b/>
            <w:bCs/>
            <w:sz w:val="24"/>
            <w:szCs w:val="24"/>
            <w:rPrChange w:id="1495" w:author="Christos-Emmanouil Anastasiou" w:date="2020-05-02T19:13:00Z">
              <w:rPr>
                <w:b/>
                <w:bCs/>
              </w:rPr>
            </w:rPrChange>
          </w:rPr>
          <w:t>Draw</w:t>
        </w:r>
      </w:ins>
      <w:ins w:id="1496" w:author="Christos-Emmanouil Anastasiou" w:date="2020-05-10T11:09:00Z">
        <w:r w:rsidR="00A51E7C">
          <w:rPr>
            <w:rFonts w:ascii="Bell MT" w:hAnsi="Bell MT"/>
            <w:b/>
            <w:bCs/>
            <w:sz w:val="24"/>
            <w:szCs w:val="24"/>
          </w:rPr>
          <w:t>a</w:t>
        </w:r>
      </w:ins>
      <w:ins w:id="1497" w:author="Christos-Emmanouil Anastasiou" w:date="2020-05-02T19:12:00Z">
        <w:r w:rsidRPr="00C75B10">
          <w:rPr>
            <w:rFonts w:ascii="Bell MT" w:hAnsi="Bell MT"/>
            <w:b/>
            <w:bCs/>
            <w:sz w:val="24"/>
            <w:szCs w:val="24"/>
            <w:rPrChange w:id="1498" w:author="Christos-Emmanouil Anastasiou" w:date="2020-05-02T19:13:00Z">
              <w:rPr>
                <w:b/>
                <w:bCs/>
              </w:rPr>
            </w:rPrChange>
          </w:rPr>
          <w:t>bleGameObject</w:t>
        </w:r>
        <w:r w:rsidRPr="00C75B10">
          <w:rPr>
            <w:rFonts w:ascii="Bell MT" w:hAnsi="Bell MT"/>
            <w:sz w:val="24"/>
            <w:szCs w:val="24"/>
            <w:rPrChange w:id="1499" w:author="Christos-Emmanouil Anastasiou" w:date="2020-05-02T19:13:00Z">
              <w:rPr/>
            </w:rPrChange>
          </w:rPr>
          <w:t>: it was built in with the initial framework. Initialises and renders a primitive mesh, in this case is a cube.</w:t>
        </w:r>
      </w:ins>
    </w:p>
    <w:p w14:paraId="51D5F2C6" w14:textId="77777777" w:rsidR="00C75B10" w:rsidRPr="00C75B10" w:rsidRDefault="00C75B10" w:rsidP="00C75B10">
      <w:pPr>
        <w:rPr>
          <w:ins w:id="1500" w:author="Christos-Emmanouil Anastasiou" w:date="2020-05-02T19:12:00Z"/>
          <w:rFonts w:ascii="Bell MT" w:hAnsi="Bell MT"/>
          <w:sz w:val="24"/>
          <w:szCs w:val="24"/>
          <w:rPrChange w:id="1501" w:author="Christos-Emmanouil Anastasiou" w:date="2020-05-02T19:13:00Z">
            <w:rPr>
              <w:ins w:id="1502" w:author="Christos-Emmanouil Anastasiou" w:date="2020-05-02T19:12:00Z"/>
            </w:rPr>
          </w:rPrChange>
        </w:rPr>
      </w:pPr>
      <w:ins w:id="1503" w:author="Christos-Emmanouil Anastasiou" w:date="2020-05-02T19:12:00Z">
        <w:r w:rsidRPr="00C75B10">
          <w:rPr>
            <w:rFonts w:ascii="Bell MT" w:hAnsi="Bell MT"/>
            <w:b/>
            <w:bCs/>
            <w:sz w:val="24"/>
            <w:szCs w:val="24"/>
            <w:rPrChange w:id="1504" w:author="Christos-Emmanouil Anastasiou" w:date="2020-05-02T19:13:00Z">
              <w:rPr>
                <w:b/>
                <w:bCs/>
              </w:rPr>
            </w:rPrChange>
          </w:rPr>
          <w:t>DirectInput</w:t>
        </w:r>
        <w:r w:rsidRPr="00C75B10">
          <w:rPr>
            <w:rFonts w:ascii="Bell MT" w:hAnsi="Bell MT"/>
            <w:sz w:val="24"/>
            <w:szCs w:val="24"/>
            <w:rPrChange w:id="1505" w:author="Christos-Emmanouil Anastasiou" w:date="2020-05-02T19:13:00Z">
              <w:rPr/>
            </w:rPrChange>
          </w:rPr>
          <w:t xml:space="preserve">: Pick() was added to the class to receive the position of the mouse in screen space. Transform the mouse position in a 3D ray in world space and iterate through each triangle to check if the ray has intersected with the cube. </w:t>
        </w:r>
      </w:ins>
    </w:p>
    <w:p w14:paraId="17CF8726" w14:textId="71272FE5" w:rsidR="00C75B10" w:rsidRPr="00C75B10" w:rsidDel="00A00A8D" w:rsidRDefault="00C75B10" w:rsidP="00C75B10">
      <w:pPr>
        <w:rPr>
          <w:ins w:id="1506" w:author="Christos-Emmanouil Anastasiou" w:date="2020-05-02T19:12:00Z"/>
          <w:del w:id="1507" w:author="Tassos Anastasiou" w:date="2020-05-09T17:22:00Z"/>
          <w:rFonts w:ascii="Bell MT" w:hAnsi="Bell MT"/>
          <w:sz w:val="24"/>
          <w:szCs w:val="24"/>
          <w:rPrChange w:id="1508" w:author="Christos-Emmanouil Anastasiou" w:date="2020-05-02T19:13:00Z">
            <w:rPr>
              <w:ins w:id="1509" w:author="Christos-Emmanouil Anastasiou" w:date="2020-05-02T19:12:00Z"/>
              <w:del w:id="1510" w:author="Tassos Anastasiou" w:date="2020-05-09T17:22:00Z"/>
            </w:rPr>
          </w:rPrChange>
        </w:rPr>
      </w:pPr>
      <w:ins w:id="1511" w:author="Christos-Emmanouil Anastasiou" w:date="2020-05-02T19:12:00Z">
        <w:r w:rsidRPr="00C75B10">
          <w:rPr>
            <w:rFonts w:ascii="Bell MT" w:hAnsi="Bell MT"/>
            <w:b/>
            <w:bCs/>
            <w:sz w:val="24"/>
            <w:szCs w:val="24"/>
            <w:rPrChange w:id="1512" w:author="Christos-Emmanouil Anastasiou" w:date="2020-05-02T19:13:00Z">
              <w:rPr>
                <w:b/>
                <w:bCs/>
              </w:rPr>
            </w:rPrChange>
          </w:rPr>
          <w:t>Application</w:t>
        </w:r>
        <w:r w:rsidRPr="00C75B10">
          <w:rPr>
            <w:rFonts w:ascii="Bell MT" w:hAnsi="Bell MT"/>
            <w:sz w:val="24"/>
            <w:szCs w:val="24"/>
            <w:rPrChange w:id="1513" w:author="Christos-Emmanouil Anastasiou" w:date="2020-05-02T19:13:00Z">
              <w:rPr/>
            </w:rPrChange>
          </w:rPr>
          <w:t>: Both direct input and DrawableGameObject objects are called inside the Application class.</w:t>
        </w:r>
      </w:ins>
    </w:p>
    <w:p w14:paraId="699A47B2" w14:textId="77777777" w:rsidR="00B3355B" w:rsidRDefault="00B3355B">
      <w:pPr>
        <w:rPr>
          <w:ins w:id="1514" w:author="Tassos Anastasiou" w:date="2020-05-09T13:40:00Z"/>
          <w:rFonts w:asciiTheme="majorHAnsi" w:eastAsiaTheme="majorEastAsia" w:hAnsiTheme="majorHAnsi" w:cstheme="majorBidi"/>
          <w:b/>
          <w:caps/>
          <w:spacing w:val="4"/>
          <w:sz w:val="36"/>
          <w:szCs w:val="24"/>
        </w:rPr>
      </w:pPr>
      <w:ins w:id="1515" w:author="Tassos Anastasiou" w:date="2020-05-09T13:40:00Z">
        <w:r>
          <w:br w:type="page"/>
        </w:r>
      </w:ins>
    </w:p>
    <w:p w14:paraId="0F8081E4" w14:textId="40ECF336" w:rsidR="00C75B10" w:rsidRDefault="00C75B10">
      <w:pPr>
        <w:pStyle w:val="Heading3"/>
        <w:rPr>
          <w:ins w:id="1516" w:author="Christos-Emmanouil Anastasiou" w:date="2020-05-13T16:36:00Z"/>
        </w:rPr>
      </w:pPr>
      <w:bookmarkStart w:id="1517" w:name="_Toc40412186"/>
      <w:ins w:id="1518" w:author="Christos-Emmanouil Anastasiou" w:date="2020-05-02T19:12:00Z">
        <w:r>
          <w:lastRenderedPageBreak/>
          <w:t>Test</w:t>
        </w:r>
      </w:ins>
      <w:ins w:id="1519" w:author="Christos-Emmanouil Anastasiou" w:date="2020-05-11T22:24:00Z">
        <w:r w:rsidR="002512D9">
          <w:t xml:space="preserve"> </w:t>
        </w:r>
      </w:ins>
      <w:ins w:id="1520" w:author="Christos-Emmanouil Anastasiou" w:date="2020-05-13T16:25:00Z">
        <w:r w:rsidR="00B3343B">
          <w:t>objectives</w:t>
        </w:r>
      </w:ins>
      <w:bookmarkEnd w:id="1517"/>
    </w:p>
    <w:p w14:paraId="3A1FF3C9" w14:textId="31388F7E" w:rsidR="00E94A26" w:rsidRPr="00C9674B" w:rsidRDefault="00403827">
      <w:pPr>
        <w:rPr>
          <w:ins w:id="1521" w:author="Christos-Emmanouil Anastasiou" w:date="2020-05-02T19:12:00Z"/>
        </w:rPr>
        <w:pPrChange w:id="1522" w:author="Christos-Emmanouil Anastasiou" w:date="2020-05-13T16:36:00Z">
          <w:pPr>
            <w:pStyle w:val="Heading2"/>
          </w:pPr>
        </w:pPrChange>
      </w:pPr>
      <w:ins w:id="1523" w:author="Christos-Emmanouil Anastasiou" w:date="2020-05-14T21:57:00Z">
        <w:r>
          <w:t>The test cases of the third iteration</w:t>
        </w:r>
      </w:ins>
      <w:ins w:id="1524" w:author="Christos-Emmanouil Anastasiou" w:date="2020-05-14T22:00:00Z">
        <w:r w:rsidR="00C9674B">
          <w:t xml:space="preserve"> </w:t>
        </w:r>
      </w:ins>
      <w:ins w:id="1525" w:author="Christos-Emmanouil Anastasiou" w:date="2020-05-14T22:01:00Z">
        <w:r w:rsidR="00C9674B">
          <w:t>make sure that ray casting</w:t>
        </w:r>
      </w:ins>
      <w:ins w:id="1526" w:author="Christos-Emmanouil Anastasiou" w:date="2020-05-14T22:37:00Z">
        <w:r w:rsidR="00321835">
          <w:t>/</w:t>
        </w:r>
      </w:ins>
      <w:ins w:id="1527" w:author="Christos-Emmanouil Anastasiou" w:date="2020-05-14T22:01:00Z">
        <w:r w:rsidR="00C9674B">
          <w:t xml:space="preserve">picking </w:t>
        </w:r>
      </w:ins>
      <w:ins w:id="1528" w:author="Christos-Emmanouil Anastasiou" w:date="2020-05-14T22:37:00Z">
        <w:r w:rsidR="00321835">
          <w:t>was</w:t>
        </w:r>
      </w:ins>
      <w:ins w:id="1529" w:author="Christos-Emmanouil Anastasiou" w:date="2020-05-14T22:01:00Z">
        <w:r w:rsidR="00C9674B">
          <w:t xml:space="preserve"> </w:t>
        </w:r>
      </w:ins>
      <w:ins w:id="1530" w:author="Christos-Emmanouil Anastasiou" w:date="2020-05-14T23:03:00Z">
        <w:r w:rsidR="009818FB">
          <w:t>implemented</w:t>
        </w:r>
      </w:ins>
      <w:ins w:id="1531" w:author="Christos-Emmanouil Anastasiou" w:date="2020-05-14T22:01:00Z">
        <w:r w:rsidR="00C9674B">
          <w:t xml:space="preserve"> successfully. </w:t>
        </w:r>
      </w:ins>
      <w:ins w:id="1532" w:author="Christos-Emmanouil Anastasiou" w:date="2020-05-14T22:37:00Z">
        <w:r w:rsidR="00321835">
          <w:t>For the test results, see ite</w:t>
        </w:r>
      </w:ins>
      <w:ins w:id="1533" w:author="Christos-Emmanouil Anastasiou" w:date="2020-05-14T22:38:00Z">
        <w:r w:rsidR="00321835">
          <w:t>ration 3,</w:t>
        </w:r>
      </w:ins>
      <w:ins w:id="1534" w:author="Christos-Emmanouil Anastasiou" w:date="2020-05-14T22:37:00Z">
        <w:r w:rsidR="00321835">
          <w:t xml:space="preserve"> appendix B.</w:t>
        </w:r>
      </w:ins>
    </w:p>
    <w:p w14:paraId="5003CD70" w14:textId="77777777" w:rsidR="00C75B10" w:rsidRPr="008327DA" w:rsidRDefault="00C75B10" w:rsidP="00C75B10">
      <w:pPr>
        <w:rPr>
          <w:ins w:id="1535" w:author="Christos-Emmanouil Anastasiou" w:date="2020-05-02T19:12:00Z"/>
        </w:rPr>
      </w:pPr>
    </w:p>
    <w:tbl>
      <w:tblPr>
        <w:tblStyle w:val="GridTable4-Accent1"/>
        <w:tblW w:w="0" w:type="auto"/>
        <w:jc w:val="center"/>
        <w:tblLayout w:type="fixed"/>
        <w:tblLook w:val="04A0" w:firstRow="1" w:lastRow="0" w:firstColumn="1" w:lastColumn="0" w:noHBand="0" w:noVBand="1"/>
        <w:tblPrChange w:id="1536" w:author="Christos-Emmanouil Anastasiou" w:date="2020-05-14T22:00:00Z">
          <w:tblPr>
            <w:tblStyle w:val="GridTable4-Accent1"/>
            <w:tblW w:w="0" w:type="auto"/>
            <w:tblLayout w:type="fixed"/>
            <w:tblLook w:val="04A0" w:firstRow="1" w:lastRow="0" w:firstColumn="1" w:lastColumn="0" w:noHBand="0" w:noVBand="1"/>
          </w:tblPr>
        </w:tblPrChange>
      </w:tblPr>
      <w:tblGrid>
        <w:gridCol w:w="3005"/>
        <w:tblGridChange w:id="1537">
          <w:tblGrid>
            <w:gridCol w:w="3005"/>
          </w:tblGrid>
        </w:tblGridChange>
      </w:tblGrid>
      <w:tr w:rsidR="00E94A26" w14:paraId="3C12A364" w14:textId="77777777" w:rsidTr="00403827">
        <w:trPr>
          <w:cnfStyle w:val="100000000000" w:firstRow="1" w:lastRow="0" w:firstColumn="0" w:lastColumn="0" w:oddVBand="0" w:evenVBand="0" w:oddHBand="0" w:evenHBand="0" w:firstRowFirstColumn="0" w:firstRowLastColumn="0" w:lastRowFirstColumn="0" w:lastRowLastColumn="0"/>
          <w:cantSplit/>
          <w:tblHeader/>
          <w:jc w:val="center"/>
          <w:ins w:id="1538" w:author="Christos-Emmanouil Anastasiou" w:date="2020-05-02T19:12:00Z"/>
          <w:trPrChange w:id="1539" w:author="Christos-Emmanouil Anastasiou" w:date="2020-05-14T22:00:00Z">
            <w:trPr>
              <w:cantSplit/>
              <w:tblHeader/>
            </w:trPr>
          </w:trPrChange>
        </w:trPr>
        <w:tc>
          <w:tcPr>
            <w:cnfStyle w:val="001000000000" w:firstRow="0" w:lastRow="0" w:firstColumn="1" w:lastColumn="0" w:oddVBand="0" w:evenVBand="0" w:oddHBand="0" w:evenHBand="0" w:firstRowFirstColumn="0" w:firstRowLastColumn="0" w:lastRowFirstColumn="0" w:lastRowLastColumn="0"/>
            <w:tcW w:w="3005" w:type="dxa"/>
            <w:tcPrChange w:id="1540" w:author="Christos-Emmanouil Anastasiou" w:date="2020-05-14T22:00:00Z">
              <w:tcPr>
                <w:tcW w:w="3005" w:type="dxa"/>
              </w:tcPr>
            </w:tcPrChange>
          </w:tcPr>
          <w:p w14:paraId="3CED11B6" w14:textId="77777777" w:rsidR="00E94A26" w:rsidRDefault="00E94A26" w:rsidP="00403827">
            <w:pPr>
              <w:cnfStyle w:val="101000000000" w:firstRow="1" w:lastRow="0" w:firstColumn="1" w:lastColumn="0" w:oddVBand="0" w:evenVBand="0" w:oddHBand="0" w:evenHBand="0" w:firstRowFirstColumn="0" w:firstRowLastColumn="0" w:lastRowFirstColumn="0" w:lastRowLastColumn="0"/>
              <w:rPr>
                <w:ins w:id="1541" w:author="Christos-Emmanouil Anastasiou" w:date="2020-05-02T19:12:00Z"/>
              </w:rPr>
            </w:pPr>
            <w:ins w:id="1542" w:author="Christos-Emmanouil Anastasiou" w:date="2020-05-02T19:12:00Z">
              <w:r>
                <w:t>Test cases</w:t>
              </w:r>
            </w:ins>
          </w:p>
        </w:tc>
      </w:tr>
      <w:tr w:rsidR="00E94A26" w14:paraId="7E600E87" w14:textId="77777777" w:rsidTr="00403827">
        <w:trPr>
          <w:cnfStyle w:val="000000100000" w:firstRow="0" w:lastRow="0" w:firstColumn="0" w:lastColumn="0" w:oddVBand="0" w:evenVBand="0" w:oddHBand="1" w:evenHBand="0" w:firstRowFirstColumn="0" w:firstRowLastColumn="0" w:lastRowFirstColumn="0" w:lastRowLastColumn="0"/>
          <w:cantSplit/>
          <w:jc w:val="center"/>
          <w:ins w:id="1543" w:author="Christos-Emmanouil Anastasiou" w:date="2020-05-02T19:12:00Z"/>
          <w:trPrChange w:id="1544"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45" w:author="Christos-Emmanouil Anastasiou" w:date="2020-05-14T22:00:00Z">
              <w:tcPr>
                <w:tcW w:w="3005" w:type="dxa"/>
              </w:tcPr>
            </w:tcPrChange>
          </w:tcPr>
          <w:p w14:paraId="32130BE5" w14:textId="77777777" w:rsidR="00E94A26" w:rsidRDefault="00E94A26">
            <w:pPr>
              <w:jc w:val="left"/>
              <w:cnfStyle w:val="001000100000" w:firstRow="0" w:lastRow="0" w:firstColumn="1" w:lastColumn="0" w:oddVBand="0" w:evenVBand="0" w:oddHBand="1" w:evenHBand="0" w:firstRowFirstColumn="0" w:firstRowLastColumn="0" w:lastRowFirstColumn="0" w:lastRowLastColumn="0"/>
              <w:rPr>
                <w:ins w:id="1546" w:author="Christos-Emmanouil Anastasiou" w:date="2020-05-02T19:12:00Z"/>
              </w:rPr>
              <w:pPrChange w:id="1547" w:author="Tassos Anastasiou" w:date="2020-05-09T17:26:00Z">
                <w:pPr>
                  <w:cnfStyle w:val="001000100000" w:firstRow="0" w:lastRow="0" w:firstColumn="1" w:lastColumn="0" w:oddVBand="0" w:evenVBand="0" w:oddHBand="1" w:evenHBand="0" w:firstRowFirstColumn="0" w:firstRowLastColumn="0" w:lastRowFirstColumn="0" w:lastRowLastColumn="0"/>
                </w:pPr>
              </w:pPrChange>
            </w:pPr>
            <w:ins w:id="1548" w:author="Christos-Emmanouil Anastasiou" w:date="2020-05-02T19:12:00Z">
              <w:r>
                <w:t>Frames per second with a single object being drawn on screen</w:t>
              </w:r>
            </w:ins>
          </w:p>
        </w:tc>
      </w:tr>
      <w:tr w:rsidR="00E94A26" w14:paraId="170A06CC" w14:textId="77777777" w:rsidTr="00403827">
        <w:trPr>
          <w:cantSplit/>
          <w:jc w:val="center"/>
          <w:ins w:id="1549" w:author="Christos-Emmanouil Anastasiou" w:date="2020-05-02T19:12:00Z"/>
          <w:trPrChange w:id="1550"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51" w:author="Christos-Emmanouil Anastasiou" w:date="2020-05-14T22:00:00Z">
              <w:tcPr>
                <w:tcW w:w="3005" w:type="dxa"/>
              </w:tcPr>
            </w:tcPrChange>
          </w:tcPr>
          <w:p w14:paraId="461A4867" w14:textId="77777777" w:rsidR="00E94A26" w:rsidRDefault="00E94A26">
            <w:pPr>
              <w:jc w:val="left"/>
              <w:rPr>
                <w:ins w:id="1552" w:author="Christos-Emmanouil Anastasiou" w:date="2020-05-02T19:12:00Z"/>
              </w:rPr>
              <w:pPrChange w:id="1553" w:author="Tassos Anastasiou" w:date="2020-05-09T17:26:00Z">
                <w:pPr/>
              </w:pPrChange>
            </w:pPr>
            <w:ins w:id="1554" w:author="Christos-Emmanouil Anastasiou" w:date="2020-05-02T19:12:00Z">
              <w:r>
                <w:t>Process memory at runtime (in megabytes)</w:t>
              </w:r>
            </w:ins>
          </w:p>
        </w:tc>
      </w:tr>
      <w:tr w:rsidR="00E94A26" w14:paraId="0E370E24" w14:textId="77777777" w:rsidTr="00403827">
        <w:trPr>
          <w:cnfStyle w:val="000000100000" w:firstRow="0" w:lastRow="0" w:firstColumn="0" w:lastColumn="0" w:oddVBand="0" w:evenVBand="0" w:oddHBand="1" w:evenHBand="0" w:firstRowFirstColumn="0" w:firstRowLastColumn="0" w:lastRowFirstColumn="0" w:lastRowLastColumn="0"/>
          <w:cantSplit/>
          <w:jc w:val="center"/>
          <w:ins w:id="1555" w:author="Christos-Emmanouil Anastasiou" w:date="2020-05-02T19:12:00Z"/>
          <w:trPrChange w:id="1556"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57" w:author="Christos-Emmanouil Anastasiou" w:date="2020-05-14T22:00:00Z">
              <w:tcPr>
                <w:tcW w:w="3005" w:type="dxa"/>
              </w:tcPr>
            </w:tcPrChange>
          </w:tcPr>
          <w:p w14:paraId="76B370BC" w14:textId="77777777" w:rsidR="00E94A26" w:rsidRDefault="00E94A26">
            <w:pPr>
              <w:jc w:val="left"/>
              <w:cnfStyle w:val="001000100000" w:firstRow="0" w:lastRow="0" w:firstColumn="1" w:lastColumn="0" w:oddVBand="0" w:evenVBand="0" w:oddHBand="1" w:evenHBand="0" w:firstRowFirstColumn="0" w:firstRowLastColumn="0" w:lastRowFirstColumn="0" w:lastRowLastColumn="0"/>
              <w:rPr>
                <w:ins w:id="1558" w:author="Christos-Emmanouil Anastasiou" w:date="2020-05-02T19:12:00Z"/>
              </w:rPr>
              <w:pPrChange w:id="1559" w:author="Tassos Anastasiou" w:date="2020-05-09T17:26:00Z">
                <w:pPr>
                  <w:cnfStyle w:val="001000100000" w:firstRow="0" w:lastRow="0" w:firstColumn="1" w:lastColumn="0" w:oddVBand="0" w:evenVBand="0" w:oddHBand="1" w:evenHBand="0" w:firstRowFirstColumn="0" w:firstRowLastColumn="0" w:lastRowFirstColumn="0" w:lastRowLastColumn="0"/>
                </w:pPr>
              </w:pPrChange>
            </w:pPr>
            <w:ins w:id="1560" w:author="Christos-Emmanouil Anastasiou" w:date="2020-05-02T19:12:00Z">
              <w:r>
                <w:t>CPU usage (% of all processors)</w:t>
              </w:r>
            </w:ins>
          </w:p>
        </w:tc>
      </w:tr>
      <w:tr w:rsidR="00E94A26" w14:paraId="59F6E4BE" w14:textId="77777777" w:rsidTr="00403827">
        <w:trPr>
          <w:cantSplit/>
          <w:jc w:val="center"/>
          <w:ins w:id="1561" w:author="Christos-Emmanouil Anastasiou" w:date="2020-05-02T19:12:00Z"/>
          <w:trPrChange w:id="1562"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63" w:author="Christos-Emmanouil Anastasiou" w:date="2020-05-14T22:00:00Z">
              <w:tcPr>
                <w:tcW w:w="3005" w:type="dxa"/>
              </w:tcPr>
            </w:tcPrChange>
          </w:tcPr>
          <w:p w14:paraId="7126306D" w14:textId="77777777" w:rsidR="00E94A26" w:rsidRDefault="00E94A26">
            <w:pPr>
              <w:jc w:val="left"/>
              <w:rPr>
                <w:ins w:id="1564" w:author="Christos-Emmanouil Anastasiou" w:date="2020-05-02T19:12:00Z"/>
              </w:rPr>
              <w:pPrChange w:id="1565" w:author="Tassos Anastasiou" w:date="2020-05-09T17:26:00Z">
                <w:pPr/>
              </w:pPrChange>
            </w:pPr>
            <w:ins w:id="1566" w:author="Christos-Emmanouil Anastasiou" w:date="2020-05-02T19:12:00Z">
              <w:r>
                <w:t>Is clientWidth receiving the screen’s width from WndProcc</w:t>
              </w:r>
            </w:ins>
          </w:p>
        </w:tc>
      </w:tr>
      <w:tr w:rsidR="00E94A26" w14:paraId="5BCE6EB6" w14:textId="77777777" w:rsidTr="00403827">
        <w:trPr>
          <w:cnfStyle w:val="000000100000" w:firstRow="0" w:lastRow="0" w:firstColumn="0" w:lastColumn="0" w:oddVBand="0" w:evenVBand="0" w:oddHBand="1" w:evenHBand="0" w:firstRowFirstColumn="0" w:firstRowLastColumn="0" w:lastRowFirstColumn="0" w:lastRowLastColumn="0"/>
          <w:cantSplit/>
          <w:jc w:val="center"/>
          <w:ins w:id="1567" w:author="Christos-Emmanouil Anastasiou" w:date="2020-05-02T19:12:00Z"/>
          <w:trPrChange w:id="1568"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69" w:author="Christos-Emmanouil Anastasiou" w:date="2020-05-14T22:00:00Z">
              <w:tcPr>
                <w:tcW w:w="3005" w:type="dxa"/>
              </w:tcPr>
            </w:tcPrChange>
          </w:tcPr>
          <w:p w14:paraId="6FB22F54" w14:textId="77777777" w:rsidR="00E94A26" w:rsidRDefault="00E94A26">
            <w:pPr>
              <w:jc w:val="left"/>
              <w:cnfStyle w:val="001000100000" w:firstRow="0" w:lastRow="0" w:firstColumn="1" w:lastColumn="0" w:oddVBand="0" w:evenVBand="0" w:oddHBand="1" w:evenHBand="0" w:firstRowFirstColumn="0" w:firstRowLastColumn="0" w:lastRowFirstColumn="0" w:lastRowLastColumn="0"/>
              <w:rPr>
                <w:ins w:id="1570" w:author="Christos-Emmanouil Anastasiou" w:date="2020-05-02T19:12:00Z"/>
              </w:rPr>
              <w:pPrChange w:id="1571" w:author="Tassos Anastasiou" w:date="2020-05-09T17:26:00Z">
                <w:pPr>
                  <w:cnfStyle w:val="001000100000" w:firstRow="0" w:lastRow="0" w:firstColumn="1" w:lastColumn="0" w:oddVBand="0" w:evenVBand="0" w:oddHBand="1" w:evenHBand="0" w:firstRowFirstColumn="0" w:firstRowLastColumn="0" w:lastRowFirstColumn="0" w:lastRowLastColumn="0"/>
                </w:pPr>
              </w:pPrChange>
            </w:pPr>
            <w:ins w:id="1572" w:author="Christos-Emmanouil Anastasiou" w:date="2020-05-02T19:12:00Z">
              <w:r>
                <w:t>Is clientHeight receiving the screen’s width from WndProcc</w:t>
              </w:r>
            </w:ins>
          </w:p>
        </w:tc>
      </w:tr>
      <w:tr w:rsidR="00E94A26" w14:paraId="248834F9" w14:textId="77777777" w:rsidTr="00403827">
        <w:trPr>
          <w:cantSplit/>
          <w:jc w:val="center"/>
          <w:ins w:id="1573" w:author="Christos-Emmanouil Anastasiou" w:date="2020-05-02T19:12:00Z"/>
          <w:trPrChange w:id="1574"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75" w:author="Christos-Emmanouil Anastasiou" w:date="2020-05-14T22:00:00Z">
              <w:tcPr>
                <w:tcW w:w="3005" w:type="dxa"/>
              </w:tcPr>
            </w:tcPrChange>
          </w:tcPr>
          <w:p w14:paraId="197A143C" w14:textId="77777777" w:rsidR="00E94A26" w:rsidRDefault="00E94A26">
            <w:pPr>
              <w:jc w:val="left"/>
              <w:rPr>
                <w:ins w:id="1576" w:author="Christos-Emmanouil Anastasiou" w:date="2020-05-02T19:12:00Z"/>
              </w:rPr>
              <w:pPrChange w:id="1577" w:author="Tassos Anastasiou" w:date="2020-05-09T17:26:00Z">
                <w:pPr/>
              </w:pPrChange>
            </w:pPr>
            <w:ins w:id="1578" w:author="Christos-Emmanouil Anastasiou" w:date="2020-05-02T19:12:00Z">
              <w:r>
                <w:t>Is PickRayVector() receiving data from clientWidth</w:t>
              </w:r>
            </w:ins>
          </w:p>
        </w:tc>
      </w:tr>
      <w:tr w:rsidR="00E94A26" w14:paraId="5CBA354A" w14:textId="77777777" w:rsidTr="00403827">
        <w:trPr>
          <w:cnfStyle w:val="000000100000" w:firstRow="0" w:lastRow="0" w:firstColumn="0" w:lastColumn="0" w:oddVBand="0" w:evenVBand="0" w:oddHBand="1" w:evenHBand="0" w:firstRowFirstColumn="0" w:firstRowLastColumn="0" w:lastRowFirstColumn="0" w:lastRowLastColumn="0"/>
          <w:cantSplit/>
          <w:jc w:val="center"/>
          <w:ins w:id="1579" w:author="Christos-Emmanouil Anastasiou" w:date="2020-05-02T19:12:00Z"/>
          <w:trPrChange w:id="1580"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81" w:author="Christos-Emmanouil Anastasiou" w:date="2020-05-14T22:00:00Z">
              <w:tcPr>
                <w:tcW w:w="3005" w:type="dxa"/>
              </w:tcPr>
            </w:tcPrChange>
          </w:tcPr>
          <w:p w14:paraId="186505E8" w14:textId="77777777" w:rsidR="00E94A26" w:rsidRDefault="00E94A26">
            <w:pPr>
              <w:jc w:val="left"/>
              <w:cnfStyle w:val="001000100000" w:firstRow="0" w:lastRow="0" w:firstColumn="1" w:lastColumn="0" w:oddVBand="0" w:evenVBand="0" w:oddHBand="1" w:evenHBand="0" w:firstRowFirstColumn="0" w:firstRowLastColumn="0" w:lastRowFirstColumn="0" w:lastRowLastColumn="0"/>
              <w:rPr>
                <w:ins w:id="1582" w:author="Christos-Emmanouil Anastasiou" w:date="2020-05-02T19:12:00Z"/>
              </w:rPr>
              <w:pPrChange w:id="1583" w:author="Tassos Anastasiou" w:date="2020-05-09T17:26:00Z">
                <w:pPr>
                  <w:cnfStyle w:val="001000100000" w:firstRow="0" w:lastRow="0" w:firstColumn="1" w:lastColumn="0" w:oddVBand="0" w:evenVBand="0" w:oddHBand="1" w:evenHBand="0" w:firstRowFirstColumn="0" w:firstRowLastColumn="0" w:lastRowFirstColumn="0" w:lastRowLastColumn="0"/>
                </w:pPr>
              </w:pPrChange>
            </w:pPr>
            <w:ins w:id="1584" w:author="Christos-Emmanouil Anastasiou" w:date="2020-05-02T19:12:00Z">
              <w:r>
                <w:t>Is PickRayVector() receiving data from clientHeight</w:t>
              </w:r>
            </w:ins>
          </w:p>
        </w:tc>
      </w:tr>
      <w:tr w:rsidR="00E94A26" w14:paraId="3CC6D9B8" w14:textId="77777777" w:rsidTr="00403827">
        <w:trPr>
          <w:cantSplit/>
          <w:jc w:val="center"/>
          <w:ins w:id="1585" w:author="Christos-Emmanouil Anastasiou" w:date="2020-05-02T19:12:00Z"/>
          <w:trPrChange w:id="1586" w:author="Christos-Emmanouil Anastasiou" w:date="2020-05-14T22:00:00Z">
            <w:trPr>
              <w:cantSplit/>
            </w:trPr>
          </w:trPrChange>
        </w:trPr>
        <w:tc>
          <w:tcPr>
            <w:cnfStyle w:val="001000000000" w:firstRow="0" w:lastRow="0" w:firstColumn="1" w:lastColumn="0" w:oddVBand="0" w:evenVBand="0" w:oddHBand="0" w:evenHBand="0" w:firstRowFirstColumn="0" w:firstRowLastColumn="0" w:lastRowFirstColumn="0" w:lastRowLastColumn="0"/>
            <w:tcW w:w="3005" w:type="dxa"/>
            <w:tcPrChange w:id="1587" w:author="Christos-Emmanouil Anastasiou" w:date="2020-05-14T22:00:00Z">
              <w:tcPr>
                <w:tcW w:w="3005" w:type="dxa"/>
              </w:tcPr>
            </w:tcPrChange>
          </w:tcPr>
          <w:p w14:paraId="6E9B313B" w14:textId="77777777" w:rsidR="00E94A26" w:rsidRDefault="00E94A26">
            <w:pPr>
              <w:jc w:val="left"/>
              <w:rPr>
                <w:ins w:id="1588" w:author="Christos-Emmanouil Anastasiou" w:date="2020-05-02T19:12:00Z"/>
              </w:rPr>
              <w:pPrChange w:id="1589" w:author="Tassos Anastasiou" w:date="2020-05-09T17:26:00Z">
                <w:pPr/>
              </w:pPrChange>
            </w:pPr>
            <w:ins w:id="1590" w:author="Christos-Emmanouil Anastasiou" w:date="2020-05-02T19:12:00Z">
              <w:r>
                <w:t>Value of t (ensuring that we do not pick objects behind the camera)</w:t>
              </w:r>
            </w:ins>
          </w:p>
        </w:tc>
      </w:tr>
    </w:tbl>
    <w:p w14:paraId="03CE8D50" w14:textId="3FC94B20" w:rsidR="00403827" w:rsidRDefault="00403827" w:rsidP="00403827">
      <w:pPr>
        <w:pStyle w:val="Caption"/>
        <w:jc w:val="center"/>
        <w:rPr>
          <w:ins w:id="1591" w:author="Christos-Emmanouil Anastasiou" w:date="2020-05-14T21:59:00Z"/>
        </w:rPr>
        <w:pPrChange w:id="1592" w:author="Christos-Emmanouil Anastasiou" w:date="2020-05-14T21:59:00Z">
          <w:pPr>
            <w:pStyle w:val="Caption"/>
          </w:pPr>
        </w:pPrChange>
      </w:pPr>
      <w:ins w:id="1593" w:author="Christos-Emmanouil Anastasiou" w:date="2020-05-14T21:59:00Z">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BA724E">
          <w:t>Test</w:t>
        </w:r>
        <w:r>
          <w:rPr>
            <w:lang w:val="el-GR"/>
          </w:rPr>
          <w:t>ς</w:t>
        </w:r>
        <w:r w:rsidRPr="00403827">
          <w:rPr>
            <w:rPrChange w:id="1594" w:author="Christos-Emmanouil Anastasiou" w:date="2020-05-14T21:59:00Z">
              <w:rPr>
                <w:lang w:val="el-GR"/>
              </w:rPr>
            </w:rPrChange>
          </w:rPr>
          <w:t xml:space="preserve"> </w:t>
        </w:r>
        <w:r>
          <w:t xml:space="preserve">cases </w:t>
        </w:r>
        <w:r w:rsidRPr="00BA724E">
          <w:t>during the implementation of ray casting</w:t>
        </w:r>
        <w:r>
          <w:t>.</w:t>
        </w:r>
      </w:ins>
    </w:p>
    <w:p w14:paraId="16D42E9F" w14:textId="77777777" w:rsidR="00A90B5A" w:rsidRDefault="00A90B5A">
      <w:pPr>
        <w:rPr>
          <w:ins w:id="1595" w:author="Christos-Emmanouil Anastasiou" w:date="2020-05-13T16:38:00Z"/>
        </w:rPr>
        <w:pPrChange w:id="1596" w:author="Christos-Emmanouil Anastasiou" w:date="2020-05-13T16:38:00Z">
          <w:pPr>
            <w:pStyle w:val="Heading3"/>
          </w:pPr>
        </w:pPrChange>
      </w:pPr>
    </w:p>
    <w:p w14:paraId="1FDD048C" w14:textId="285D1AA7" w:rsidR="00A90B5A" w:rsidRPr="00E6496F" w:rsidRDefault="00A90B5A">
      <w:pPr>
        <w:pStyle w:val="Heading3"/>
        <w:rPr>
          <w:ins w:id="1597" w:author="Christos-Emmanouil Anastasiou" w:date="2020-05-13T16:37:00Z"/>
        </w:rPr>
        <w:pPrChange w:id="1598" w:author="Christos-Emmanouil Anastasiou" w:date="2020-05-13T16:38:00Z">
          <w:pPr/>
        </w:pPrChange>
      </w:pPr>
      <w:bookmarkStart w:id="1599" w:name="_Toc40412187"/>
      <w:ins w:id="1600" w:author="Christos-Emmanouil Anastasiou" w:date="2020-05-13T16:37:00Z">
        <w:r>
          <w:t>Review</w:t>
        </w:r>
        <w:bookmarkEnd w:id="1599"/>
      </w:ins>
    </w:p>
    <w:p w14:paraId="62B86D02" w14:textId="3B7EF939" w:rsidR="00A90B5A" w:rsidRPr="002A7092" w:rsidRDefault="00A90B5A" w:rsidP="00A90B5A">
      <w:pPr>
        <w:rPr>
          <w:ins w:id="1601" w:author="Christos-Emmanouil Anastasiou" w:date="2020-05-13T16:37:00Z"/>
          <w:rFonts w:ascii="Bell MT" w:hAnsi="Bell MT"/>
          <w:sz w:val="24"/>
          <w:szCs w:val="24"/>
          <w:rPrChange w:id="1602" w:author="Christos-Emmanouil Anastasiou" w:date="2020-05-13T16:49:00Z">
            <w:rPr>
              <w:ins w:id="1603" w:author="Christos-Emmanouil Anastasiou" w:date="2020-05-13T16:37:00Z"/>
            </w:rPr>
          </w:rPrChange>
        </w:rPr>
      </w:pPr>
      <w:ins w:id="1604" w:author="Christos-Emmanouil Anastasiou" w:date="2020-05-13T16:37:00Z">
        <w:r w:rsidRPr="002A7092">
          <w:rPr>
            <w:rFonts w:ascii="Bell MT" w:hAnsi="Bell MT"/>
            <w:sz w:val="24"/>
            <w:szCs w:val="24"/>
            <w:rPrChange w:id="1605" w:author="Christos-Emmanouil Anastasiou" w:date="2020-05-13T16:49:00Z">
              <w:rPr/>
            </w:rPrChange>
          </w:rPr>
          <w:t xml:space="preserve">The third iteration included the addition of ImGui, implementation of ray casting, manually placing voxels in the game world and generate an array of voxels with mouse drag. Only some of the objectives were achieved. Resulting to reflection and a new set of objectives. For tracking progress of the project, I am using a log to hold any thoughts and notes that I might look at the next day, a Trello board for everyday and iteration tasks, and lastly </w:t>
        </w:r>
      </w:ins>
      <w:ins w:id="1606" w:author="Christos-Emmanouil Anastasiou" w:date="2020-05-13T16:42:00Z">
        <w:r w:rsidR="00C21F38" w:rsidRPr="002A7092">
          <w:rPr>
            <w:rFonts w:ascii="Bell MT" w:hAnsi="Bell MT"/>
            <w:sz w:val="24"/>
            <w:szCs w:val="24"/>
            <w:rPrChange w:id="1607" w:author="Christos-Emmanouil Anastasiou" w:date="2020-05-13T16:49:00Z">
              <w:rPr/>
            </w:rPrChange>
          </w:rPr>
          <w:t>Te</w:t>
        </w:r>
      </w:ins>
      <w:ins w:id="1608" w:author="Christos-Emmanouil Anastasiou" w:date="2020-05-13T16:37:00Z">
        <w:r w:rsidRPr="002A7092">
          <w:rPr>
            <w:rFonts w:ascii="Bell MT" w:hAnsi="Bell MT"/>
            <w:sz w:val="24"/>
            <w:szCs w:val="24"/>
            <w:rPrChange w:id="1609" w:author="Christos-Emmanouil Anastasiou" w:date="2020-05-13T16:49:00Z">
              <w:rPr/>
            </w:rPrChange>
          </w:rPr>
          <w:t>am</w:t>
        </w:r>
      </w:ins>
      <w:ins w:id="1610" w:author="Christos-Emmanouil Anastasiou" w:date="2020-05-13T16:42:00Z">
        <w:r w:rsidR="00C21F38" w:rsidRPr="002A7092">
          <w:rPr>
            <w:rFonts w:ascii="Bell MT" w:hAnsi="Bell MT"/>
            <w:sz w:val="24"/>
            <w:szCs w:val="24"/>
            <w:rPrChange w:id="1611" w:author="Christos-Emmanouil Anastasiou" w:date="2020-05-13T16:49:00Z">
              <w:rPr/>
            </w:rPrChange>
          </w:rPr>
          <w:t>G</w:t>
        </w:r>
      </w:ins>
      <w:ins w:id="1612" w:author="Christos-Emmanouil Anastasiou" w:date="2020-05-13T16:37:00Z">
        <w:r w:rsidRPr="002A7092">
          <w:rPr>
            <w:rFonts w:ascii="Bell MT" w:hAnsi="Bell MT"/>
            <w:sz w:val="24"/>
            <w:szCs w:val="24"/>
            <w:rPrChange w:id="1613" w:author="Christos-Emmanouil Anastasiou" w:date="2020-05-13T16:49:00Z">
              <w:rPr/>
            </w:rPrChange>
          </w:rPr>
          <w:t>antt to keep track of my objectives.</w:t>
        </w:r>
      </w:ins>
    </w:p>
    <w:p w14:paraId="583AD1D9" w14:textId="77777777" w:rsidR="00A90B5A" w:rsidRDefault="00A90B5A">
      <w:pPr>
        <w:pStyle w:val="Heading3"/>
        <w:rPr>
          <w:ins w:id="1614" w:author="Christos-Emmanouil Anastasiou" w:date="2020-05-13T16:37:00Z"/>
        </w:rPr>
        <w:pPrChange w:id="1615" w:author="Christos-Emmanouil Anastasiou" w:date="2020-05-13T16:37:00Z">
          <w:pPr/>
        </w:pPrChange>
      </w:pPr>
      <w:bookmarkStart w:id="1616" w:name="_Toc40412188"/>
      <w:ins w:id="1617" w:author="Christos-Emmanouil Anastasiou" w:date="2020-05-13T16:37:00Z">
        <w:r>
          <w:t>Retrospective</w:t>
        </w:r>
        <w:bookmarkEnd w:id="1616"/>
      </w:ins>
    </w:p>
    <w:p w14:paraId="4D66204E" w14:textId="63914FCA" w:rsidR="00327130" w:rsidDel="00B3355B" w:rsidRDefault="00A90B5A" w:rsidP="00A90B5A">
      <w:pPr>
        <w:rPr>
          <w:ins w:id="1618" w:author="Christos-Emmanouil Anastasiou" w:date="2020-05-02T19:12:00Z"/>
          <w:del w:id="1619" w:author="Tassos Anastasiou" w:date="2020-05-09T13:51:00Z"/>
        </w:rPr>
      </w:pPr>
      <w:ins w:id="1620" w:author="Christos-Emmanouil Anastasiou" w:date="2020-05-13T16:37:00Z">
        <w:r w:rsidRPr="002A7092">
          <w:rPr>
            <w:rFonts w:ascii="Bell MT" w:hAnsi="Bell MT"/>
            <w:sz w:val="24"/>
            <w:szCs w:val="24"/>
            <w:rPrChange w:id="1621" w:author="Christos-Emmanouil Anastasiou" w:date="2020-05-13T16:50:00Z">
              <w:rPr/>
            </w:rPrChange>
          </w:rPr>
          <w:t>In the third iteration, I started working on how I am going to create a world made of voxels. I first imported ImGui into the framework to support development and make an editor to help with debugging. After that, that first feature to implement was to make each voxel to be manually placed using the mouse. I didn’t know about ray casting in DirectX so researching and making that work at the end of was what took most of my time for this iteration. I managed to add ray casting to the framework, but I didn’t manage to achieve the goals that I had set for myself at the start of the iteration. Although that slowed down development, I stumbled upon the concept of chunks and realised that manually placing each voxel in the world will mean extra work for the graphics card for each frame even with a significantly small number of voxels. As a result, I changed my approach for the next iteration.</w:t>
        </w:r>
      </w:ins>
      <w:ins w:id="1622" w:author="Tassos Anastasiou" w:date="2020-05-09T13:51:00Z">
        <w:del w:id="1623" w:author="Christos-Emmanouil Anastasiou" w:date="2020-05-13T16:36:00Z">
          <w:r w:rsidR="00B3355B" w:rsidDel="00E94A26">
            <w:delText xml:space="preserve">Table </w:delText>
          </w:r>
        </w:del>
      </w:ins>
      <w:ins w:id="1624" w:author="Tassos Anastasiou" w:date="2020-05-09T13:53:00Z">
        <w:del w:id="1625" w:author="Christos-Emmanouil Anastasiou" w:date="2020-05-13T16:36:00Z">
          <w:r w:rsidR="001A5D4B" w:rsidDel="00E94A26">
            <w:fldChar w:fldCharType="begin"/>
          </w:r>
          <w:r w:rsidR="001A5D4B" w:rsidDel="00E94A26">
            <w:delInstrText xml:space="preserve"> STYLEREF 1 \s </w:delInstrText>
          </w:r>
        </w:del>
      </w:ins>
      <w:del w:id="1626" w:author="Christos-Emmanouil Anastasiou" w:date="2020-05-13T16:36:00Z">
        <w:r w:rsidR="001A5D4B" w:rsidDel="00E94A26">
          <w:fldChar w:fldCharType="separate"/>
        </w:r>
        <w:r w:rsidR="001A5D4B" w:rsidDel="00E94A26">
          <w:rPr>
            <w:noProof/>
          </w:rPr>
          <w:delText>4</w:delText>
        </w:r>
      </w:del>
      <w:ins w:id="1627" w:author="Tassos Anastasiou" w:date="2020-05-09T13:53:00Z">
        <w:del w:id="1628" w:author="Christos-Emmanouil Anastasiou" w:date="2020-05-13T16:36:00Z">
          <w:r w:rsidR="001A5D4B" w:rsidDel="00E94A26">
            <w:fldChar w:fldCharType="end"/>
          </w:r>
          <w:r w:rsidR="001A5D4B" w:rsidDel="00E94A26">
            <w:delText>.</w:delText>
          </w:r>
          <w:r w:rsidR="001A5D4B" w:rsidDel="00E94A26">
            <w:fldChar w:fldCharType="begin"/>
          </w:r>
          <w:r w:rsidR="001A5D4B" w:rsidDel="00E94A26">
            <w:delInstrText xml:space="preserve"> SEQ Table \* ARABIC \s 1 </w:delInstrText>
          </w:r>
        </w:del>
      </w:ins>
      <w:del w:id="1629" w:author="Christos-Emmanouil Anastasiou" w:date="2020-05-13T16:36:00Z">
        <w:r w:rsidR="001A5D4B" w:rsidDel="00E94A26">
          <w:fldChar w:fldCharType="separate"/>
        </w:r>
      </w:del>
      <w:ins w:id="1630" w:author="Tassos Anastasiou" w:date="2020-05-09T13:53:00Z">
        <w:del w:id="1631" w:author="Christos-Emmanouil Anastasiou" w:date="2020-05-13T16:36:00Z">
          <w:r w:rsidR="001A5D4B" w:rsidDel="00E94A26">
            <w:rPr>
              <w:noProof/>
            </w:rPr>
            <w:delText>3</w:delText>
          </w:r>
          <w:r w:rsidR="001A5D4B" w:rsidDel="00E94A26">
            <w:fldChar w:fldCharType="end"/>
          </w:r>
        </w:del>
      </w:ins>
      <w:ins w:id="1632" w:author="Tassos Anastasiou" w:date="2020-05-09T13:51:00Z">
        <w:del w:id="1633" w:author="Christos-Emmanouil Anastasiou" w:date="2020-05-13T16:36:00Z">
          <w:r w:rsidR="00B3355B" w:rsidDel="00E94A26">
            <w:delText xml:space="preserve">: </w:delText>
          </w:r>
          <w:r w:rsidR="00B3355B" w:rsidRPr="00BA724E" w:rsidDel="00E94A26">
            <w:delText>Test results during the implementation of ray casting</w:delText>
          </w:r>
          <w:r w:rsidR="00B3355B" w:rsidDel="00E94A26">
            <w:delText>.</w:delText>
          </w:r>
        </w:del>
      </w:ins>
      <w:bookmarkStart w:id="1634" w:name="_Hlk39599243"/>
      <w:ins w:id="1635" w:author="Christos-Emmanouil Anastasiou" w:date="2020-05-05T19:23:00Z">
        <w:del w:id="1636" w:author="Tassos Anastasiou" w:date="2020-05-09T13:51:00Z">
          <w:r w:rsidR="00327130" w:rsidRPr="00DC593B" w:rsidDel="00B3355B">
            <w:rPr>
              <w:b/>
              <w:bCs/>
            </w:rPr>
            <w:delText>Figure 4.</w:delText>
          </w:r>
          <w:r w:rsidR="00327130" w:rsidDel="00B3355B">
            <w:rPr>
              <w:b/>
              <w:bCs/>
            </w:rPr>
            <w:delText>4</w:delText>
          </w:r>
          <w:r w:rsidR="00327130" w:rsidDel="00B3355B">
            <w:delText xml:space="preserve">: </w:delText>
          </w:r>
        </w:del>
      </w:ins>
      <w:ins w:id="1637" w:author="Christos-Emmanouil Anastasiou" w:date="2020-05-05T19:24:00Z">
        <w:del w:id="1638" w:author="Tassos Anastasiou" w:date="2020-05-09T13:51:00Z">
          <w:r w:rsidR="00A2774B" w:rsidDel="00B3355B">
            <w:rPr>
              <w:rFonts w:ascii="Bell MT" w:hAnsi="Bell MT"/>
              <w:sz w:val="24"/>
              <w:szCs w:val="24"/>
            </w:rPr>
            <w:delText>Test</w:delText>
          </w:r>
          <w:r w:rsidR="004D0D5A" w:rsidDel="00B3355B">
            <w:rPr>
              <w:rFonts w:ascii="Bell MT" w:hAnsi="Bell MT"/>
              <w:sz w:val="24"/>
              <w:szCs w:val="24"/>
            </w:rPr>
            <w:delText xml:space="preserve"> results during </w:delText>
          </w:r>
        </w:del>
      </w:ins>
      <w:ins w:id="1639" w:author="Christos-Emmanouil Anastasiou" w:date="2020-05-05T19:25:00Z">
        <w:del w:id="1640" w:author="Tassos Anastasiou" w:date="2020-05-09T13:51:00Z">
          <w:r w:rsidR="0093095B" w:rsidDel="00B3355B">
            <w:rPr>
              <w:rFonts w:ascii="Bell MT" w:hAnsi="Bell MT"/>
              <w:sz w:val="24"/>
              <w:szCs w:val="24"/>
            </w:rPr>
            <w:delText>the implem</w:delText>
          </w:r>
          <w:r w:rsidR="00010378" w:rsidDel="00B3355B">
            <w:rPr>
              <w:rFonts w:ascii="Bell MT" w:hAnsi="Bell MT"/>
              <w:sz w:val="24"/>
              <w:szCs w:val="24"/>
            </w:rPr>
            <w:delText>entation of ray casting</w:delText>
          </w:r>
        </w:del>
      </w:ins>
      <w:ins w:id="1641" w:author="Christos-Emmanouil Anastasiou" w:date="2020-05-05T19:24:00Z">
        <w:del w:id="1642" w:author="Tassos Anastasiou" w:date="2020-05-09T13:51:00Z">
          <w:r w:rsidR="004D0D5A" w:rsidDel="00B3355B">
            <w:rPr>
              <w:rFonts w:ascii="Bell MT" w:hAnsi="Bell MT"/>
              <w:sz w:val="24"/>
              <w:szCs w:val="24"/>
            </w:rPr>
            <w:delText xml:space="preserve">. </w:delText>
          </w:r>
        </w:del>
      </w:ins>
    </w:p>
    <w:bookmarkEnd w:id="1634"/>
    <w:p w14:paraId="7A2349FF" w14:textId="77777777" w:rsidR="005C2B44" w:rsidRDefault="005C2B44">
      <w:pPr>
        <w:rPr>
          <w:ins w:id="1643" w:author="Tassos Anastasiou" w:date="2020-05-09T13:54:00Z"/>
          <w:rFonts w:asciiTheme="majorHAnsi" w:eastAsiaTheme="majorEastAsia" w:hAnsiTheme="majorHAnsi" w:cstheme="majorBidi"/>
          <w:b/>
          <w:bCs/>
          <w:caps/>
          <w:sz w:val="40"/>
          <w:szCs w:val="28"/>
        </w:rPr>
      </w:pPr>
      <w:ins w:id="1644" w:author="Tassos Anastasiou" w:date="2020-05-09T13:54:00Z">
        <w:r>
          <w:br w:type="page"/>
        </w:r>
      </w:ins>
    </w:p>
    <w:p w14:paraId="63EC227F" w14:textId="641E5156" w:rsidR="00C75B10" w:rsidRDefault="00C75B10">
      <w:pPr>
        <w:pStyle w:val="Heading2"/>
        <w:rPr>
          <w:ins w:id="1645" w:author="Christos-Emmanouil Anastasiou" w:date="2020-05-02T19:12:00Z"/>
        </w:rPr>
        <w:pPrChange w:id="1646" w:author="Christos-Emmanouil Anastasiou" w:date="2020-05-02T19:30:00Z">
          <w:pPr>
            <w:pStyle w:val="Heading1"/>
          </w:pPr>
        </w:pPrChange>
      </w:pPr>
      <w:bookmarkStart w:id="1647" w:name="_Toc40412189"/>
      <w:ins w:id="1648" w:author="Christos-Emmanouil Anastasiou" w:date="2020-05-02T19:12:00Z">
        <w:r>
          <w:lastRenderedPageBreak/>
          <w:t>ITERATION 4 – Voxel organisation</w:t>
        </w:r>
        <w:bookmarkEnd w:id="1647"/>
      </w:ins>
    </w:p>
    <w:p w14:paraId="74F45A78" w14:textId="77777777" w:rsidR="00C75B10" w:rsidRPr="00C92A41" w:rsidRDefault="00C75B10" w:rsidP="00C75B10">
      <w:pPr>
        <w:rPr>
          <w:ins w:id="1649" w:author="Christos-Emmanouil Anastasiou" w:date="2020-05-02T19:12:00Z"/>
          <w:rFonts w:ascii="Bell MT" w:hAnsi="Bell MT"/>
          <w:sz w:val="24"/>
          <w:szCs w:val="24"/>
          <w:rPrChange w:id="1650" w:author="Christos-Emmanouil Anastasiou" w:date="2020-05-02T19:13:00Z">
            <w:rPr>
              <w:ins w:id="1651" w:author="Christos-Emmanouil Anastasiou" w:date="2020-05-02T19:12:00Z"/>
            </w:rPr>
          </w:rPrChange>
        </w:rPr>
      </w:pPr>
      <w:ins w:id="1652" w:author="Christos-Emmanouil Anastasiou" w:date="2020-05-02T19:12:00Z">
        <w:r w:rsidRPr="00C92A41">
          <w:rPr>
            <w:rFonts w:ascii="Bell MT" w:hAnsi="Bell MT"/>
            <w:sz w:val="24"/>
            <w:szCs w:val="24"/>
            <w:rPrChange w:id="1653" w:author="Christos-Emmanouil Anastasiou" w:date="2020-05-02T19:13:00Z">
              <w:rPr/>
            </w:rPrChange>
          </w:rPr>
          <w:t xml:space="preserve">In this iteration, the concept of a chunk is introduced and included in the framework to group and render a multi-dimensional array of voxels more efficiently. </w:t>
        </w:r>
      </w:ins>
    </w:p>
    <w:p w14:paraId="5D3FA2DB" w14:textId="521F180D" w:rsidR="00C75B10" w:rsidRPr="00C92A41" w:rsidRDefault="00C75B10">
      <w:pPr>
        <w:ind w:firstLine="720"/>
        <w:rPr>
          <w:ins w:id="1654" w:author="Christos-Emmanouil Anastasiou" w:date="2020-05-02T19:12:00Z"/>
          <w:rFonts w:ascii="Bell MT" w:hAnsi="Bell MT"/>
          <w:sz w:val="24"/>
          <w:szCs w:val="24"/>
          <w:rPrChange w:id="1655" w:author="Christos-Emmanouil Anastasiou" w:date="2020-05-02T19:13:00Z">
            <w:rPr>
              <w:ins w:id="1656" w:author="Christos-Emmanouil Anastasiou" w:date="2020-05-02T19:12:00Z"/>
            </w:rPr>
          </w:rPrChange>
        </w:rPr>
      </w:pPr>
      <w:ins w:id="1657" w:author="Christos-Emmanouil Anastasiou" w:date="2020-05-02T19:12:00Z">
        <w:r w:rsidRPr="00C92A41">
          <w:rPr>
            <w:rFonts w:ascii="Bell MT" w:hAnsi="Bell MT"/>
            <w:sz w:val="24"/>
            <w:szCs w:val="24"/>
            <w:rPrChange w:id="1658" w:author="Christos-Emmanouil Anastasiou" w:date="2020-05-02T19:13:00Z">
              <w:rPr/>
            </w:rPrChange>
          </w:rPr>
          <w:t xml:space="preserve">A chunk refers to the arrangement and organisation of voxel space. In order to generate a large and expansive world that the engine would work with infinitely in all three planes then the use of chunks is what would minimise the number of draw calls at each frame but still provide a satisfying number of rendered voxels. To create a chunk, I started with rendering multiple voxels next to each other using a fixed multi-dimensional array. That demonstrated what a single chunk would look like but also how processing-heavy it can be to the graphics processing unit. A voxel comprises of six faces with two triangles each for a total of twelve triangles.  Hence, generating a 256x256x256 world of voxels would result to </w:t>
        </w:r>
        <w:bdo w:val="ltr">
          <w:r w:rsidRPr="00C92A41">
            <w:rPr>
              <w:rFonts w:ascii="Bell MT" w:hAnsi="Bell MT"/>
              <w:sz w:val="24"/>
              <w:szCs w:val="24"/>
              <w:rPrChange w:id="1659" w:author="Christos-Emmanouil Anastasiou" w:date="2020-05-02T19:13:00Z">
                <w:rPr/>
              </w:rPrChange>
            </w:rPr>
            <w:t xml:space="preserve"> </w:t>
          </w:r>
          <w:bdo w:val="ltr">
            <w:r w:rsidRPr="00C92A41">
              <w:rPr>
                <w:rFonts w:ascii="Bell MT" w:hAnsi="Bell MT"/>
                <w:sz w:val="24"/>
                <w:szCs w:val="24"/>
                <w:rPrChange w:id="1660" w:author="Christos-Emmanouil Anastasiou" w:date="2020-05-02T19:13:00Z">
                  <w:rPr/>
                </w:rPrChange>
              </w:rPr>
              <w:t>201,326,592</w:t>
            </w:r>
            <w:r w:rsidRPr="00C92A41">
              <w:rPr>
                <w:rFonts w:ascii="Times New Roman" w:hAnsi="Times New Roman" w:cs="Times New Roman"/>
                <w:sz w:val="24"/>
                <w:szCs w:val="24"/>
                <w:rPrChange w:id="1661" w:author="Christos-Emmanouil Anastasiou" w:date="2020-05-02T19:13:00Z">
                  <w:rPr>
                    <w:rFonts w:ascii="Times New Roman" w:hAnsi="Times New Roman" w:cs="Times New Roman"/>
                  </w:rPr>
                </w:rPrChange>
              </w:rPr>
              <w:t>‬</w:t>
            </w:r>
            <w:r w:rsidRPr="00C92A41">
              <w:rPr>
                <w:rFonts w:ascii="Bell MT" w:hAnsi="Bell MT"/>
                <w:sz w:val="24"/>
                <w:szCs w:val="24"/>
                <w:rPrChange w:id="1662" w:author="Christos-Emmanouil Anastasiou" w:date="2020-05-02T19:13:00Z">
                  <w:rPr/>
                </w:rPrChange>
              </w:rPr>
              <w:t xml:space="preserve"> triangles to be rendered at each frame. This will be very inefficient if each render call is for a single voxel. Not all voxels need to be drawn as most of them will be occluded by </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C8780D">
              <w:t>‬</w:t>
            </w:r>
            <w:r w:rsidR="00C8780D">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A93E9B">
              <w:t>‬</w:t>
            </w:r>
            <w:r w:rsidR="00A93E9B">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D3BDC">
              <w:t>‬</w:t>
            </w:r>
            <w:r w:rsidR="006D3BDC">
              <w:t>‬</w:t>
            </w:r>
            <w:r w:rsidR="001C2F72">
              <w:t>‬</w:t>
            </w:r>
            <w:r w:rsidR="001C2F72">
              <w:t>‬</w:t>
            </w:r>
            <w:r w:rsidR="00651869">
              <w:t>‬</w:t>
            </w:r>
            <w:r w:rsidR="00651869">
              <w:t>‬</w:t>
            </w:r>
            <w:r w:rsidR="008F50D8">
              <w:t>‬</w:t>
            </w:r>
            <w:r w:rsidR="008F50D8">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C8780D">
              <w:t>‬</w:t>
            </w:r>
            <w:r w:rsidR="00C8780D">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A93E9B">
              <w:t>‬</w:t>
            </w:r>
            <w:r w:rsidR="00A93E9B">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D3BDC">
              <w:t>‬</w:t>
            </w:r>
            <w:r w:rsidR="006D3BDC">
              <w:t>‬</w:t>
            </w:r>
            <w:r w:rsidR="008F50D8">
              <w:t>‬</w:t>
            </w:r>
            <w:r w:rsidR="008F50D8">
              <w:t>‬</w:t>
            </w:r>
            <w:r w:rsidR="007C5846">
              <w:t>‬</w:t>
            </w:r>
            <w:r w:rsidR="007C5846">
              <w:t>‬</w:t>
            </w:r>
            <w:r w:rsidR="00485DD4">
              <w:t>‬</w:t>
            </w:r>
            <w:r w:rsidR="00485DD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C8780D">
              <w:t>‬</w:t>
            </w:r>
            <w:r w:rsidR="00C8780D">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A93E9B">
              <w:t>‬</w:t>
            </w:r>
            <w:r w:rsidR="00A93E9B">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D3BDC">
              <w:t>‬</w:t>
            </w:r>
            <w:r w:rsidR="006D3BDC">
              <w:t>‬</w:t>
            </w:r>
            <w:r w:rsidR="001C2F72">
              <w:t>‬</w:t>
            </w:r>
            <w:r w:rsidR="001C2F72">
              <w:t>‬</w:t>
            </w:r>
            <w:r w:rsidR="00651869">
              <w:t>‬</w:t>
            </w:r>
            <w:r w:rsidR="00651869">
              <w:t>‬</w:t>
            </w:r>
            <w:r w:rsidR="00485DD4">
              <w:t>‬</w:t>
            </w:r>
            <w:r w:rsidR="00485DD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C8780D">
              <w:t>‬</w:t>
            </w:r>
            <w:r w:rsidR="00C8780D">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A93E9B">
              <w:t>‬</w:t>
            </w:r>
            <w:r w:rsidR="00A93E9B">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414124">
              <w:t>‬</w:t>
            </w:r>
            <w:r w:rsidR="0041412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D3BDC">
              <w:t>‬</w:t>
            </w:r>
            <w:r w:rsidR="006D3BDC">
              <w:t>‬</w:t>
            </w:r>
            <w:r w:rsidR="00485DD4">
              <w:t>‬</w:t>
            </w:r>
            <w:r w:rsidR="00485DD4">
              <w:t>‬</w:t>
            </w:r>
            <w:r w:rsidR="00192061">
              <w:t>‬</w:t>
            </w:r>
            <w:r w:rsidR="00192061">
              <w:t>‬</w:t>
            </w:r>
            <w:r w:rsidR="009818FB">
              <w:t>‬</w:t>
            </w:r>
            <w:r w:rsidR="009818FB">
              <w:t>‬</w:t>
            </w:r>
            <w:r w:rsidR="00B129F1">
              <w:t>‬</w:t>
            </w:r>
            <w:r w:rsidR="00B129F1">
              <w:t>‬</w:t>
            </w:r>
            <w:r w:rsidR="002A01CA">
              <w:t>‬</w:t>
            </w:r>
            <w:r w:rsidR="002A01CA">
              <w:t>‬</w:t>
            </w:r>
          </w:bdo>
        </w:bdo>
      </w:ins>
      <w:ins w:id="1663" w:author="Christos-Emmanouil Anastasiou" w:date="2020-05-05T18:50:00Z">
        <w:r w:rsidR="009658E8">
          <w:rPr>
            <w:rFonts w:ascii="Bell MT" w:hAnsi="Bell MT"/>
            <w:sz w:val="24"/>
            <w:szCs w:val="24"/>
          </w:rPr>
          <w:t>surrounded</w:t>
        </w:r>
      </w:ins>
      <w:ins w:id="1664" w:author="Christos-Emmanouil Anastasiou" w:date="2020-05-02T19:12:00Z">
        <w:r w:rsidRPr="00C92A41">
          <w:rPr>
            <w:rFonts w:ascii="Bell MT" w:hAnsi="Bell MT"/>
            <w:sz w:val="24"/>
            <w:szCs w:val="24"/>
            <w:rPrChange w:id="1665" w:author="Christos-Emmanouil Anastasiou" w:date="2020-05-02T19:13:00Z">
              <w:rPr/>
            </w:rPrChange>
          </w:rPr>
          <w:t xml:space="preserve"> voxels that are placed at the most outer layer of a chunk. </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64635">
          <w:t>‬</w:t>
        </w:r>
        <w:r w:rsidR="00364635">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64635">
          <w:t>‬</w:t>
        </w:r>
        <w:r w:rsidR="00364635">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64635">
          <w:t>‬</w:t>
        </w:r>
        <w:r w:rsidR="00364635">
          <w:t>‬</w:t>
        </w:r>
      </w:ins>
      <w:ins w:id="1666" w:author="Christos-Emmanouil Anastasiou" w:date="2020-05-05T18:50:00Z">
        <w:r w:rsidR="009658E8">
          <w:rPr>
            <w:rFonts w:ascii="Bell MT" w:hAnsi="Bell MT"/>
            <w:sz w:val="24"/>
            <w:szCs w:val="24"/>
          </w:rPr>
          <w:t>surrounded</w:t>
        </w:r>
      </w:ins>
      <w:ins w:id="1667" w:author="Christos-Emmanouil Anastasiou" w:date="2020-05-02T19:12:00Z">
        <w:r w:rsidRPr="00C92A41">
          <w:rPr>
            <w:rFonts w:ascii="Bell MT" w:hAnsi="Bell MT"/>
            <w:sz w:val="24"/>
            <w:szCs w:val="24"/>
            <w:rPrChange w:id="1668" w:author="Christos-Emmanouil Anastasiou" w:date="2020-05-02T19:13:00Z">
              <w:rPr/>
            </w:rPrChange>
          </w:rPr>
          <w:t xml:space="preserve"> voxels that are placed at the most outer layer of a chunk. </w:t>
        </w:r>
        <w:r w:rsidRPr="00C92A41">
          <w:rPr>
            <w:rFonts w:ascii="Times New Roman" w:hAnsi="Times New Roman" w:cs="Times New Roman"/>
            <w:sz w:val="24"/>
            <w:szCs w:val="24"/>
            <w:rPrChange w:id="1669" w:author="Christos-Emmanouil Anastasiou" w:date="2020-05-02T19:13:00Z">
              <w:rPr/>
            </w:rPrChange>
          </w:rPr>
          <w:t>‬</w:t>
        </w:r>
        <w:r w:rsidRPr="00C92A41">
          <w:rPr>
            <w:rFonts w:ascii="Times New Roman" w:hAnsi="Times New Roman" w:cs="Times New Roman"/>
            <w:sz w:val="24"/>
            <w:szCs w:val="24"/>
            <w:rPrChange w:id="1670" w:author="Christos-Emmanouil Anastasiou" w:date="2020-05-02T19:13:00Z">
              <w:rPr/>
            </w:rPrChange>
          </w:rPr>
          <w:t>‬</w:t>
        </w:r>
        <w:r w:rsidRPr="00C92A41">
          <w:rPr>
            <w:rFonts w:ascii="Times New Roman" w:hAnsi="Times New Roman" w:cs="Times New Roman"/>
            <w:sz w:val="24"/>
            <w:szCs w:val="24"/>
            <w:rPrChange w:id="1671" w:author="Christos-Emmanouil Anastasiou" w:date="2020-05-02T19:13:00Z">
              <w:rPr/>
            </w:rPrChange>
          </w:rPr>
          <w:t>‬</w:t>
        </w:r>
        <w:r w:rsidRPr="00C92A41">
          <w:rPr>
            <w:rFonts w:ascii="Times New Roman" w:hAnsi="Times New Roman" w:cs="Times New Roman"/>
            <w:sz w:val="24"/>
            <w:szCs w:val="24"/>
            <w:rPrChange w:id="1672" w:author="Christos-Emmanouil Anastasiou" w:date="2020-05-02T19:13:00Z">
              <w:rPr/>
            </w:rPrChange>
          </w:rPr>
          <w:t>‬</w:t>
        </w:r>
        <w:r w:rsidRPr="00C92A41">
          <w:rPr>
            <w:rFonts w:ascii="Times New Roman" w:hAnsi="Times New Roman" w:cs="Times New Roman"/>
            <w:sz w:val="24"/>
            <w:szCs w:val="24"/>
            <w:rPrChange w:id="1673" w:author="Christos-Emmanouil Anastasiou" w:date="2020-05-02T19:13:00Z">
              <w:rPr/>
            </w:rPrChange>
          </w:rPr>
          <w:t>‬</w:t>
        </w:r>
        <w:r w:rsidRPr="00C92A41">
          <w:rPr>
            <w:rFonts w:ascii="Times New Roman" w:hAnsi="Times New Roman" w:cs="Times New Roman"/>
            <w:sz w:val="24"/>
            <w:szCs w:val="24"/>
            <w:rPrChange w:id="1674" w:author="Christos-Emmanouil Anastasiou" w:date="2020-05-02T19:13:00Z">
              <w:rPr/>
            </w:rPrChange>
          </w:rPr>
          <w:t>‬</w:t>
        </w:r>
        <w:r w:rsidRPr="00C92A41">
          <w:rPr>
            <w:rFonts w:ascii="Times New Roman" w:hAnsi="Times New Roman" w:cs="Times New Roman"/>
            <w:sz w:val="24"/>
            <w:szCs w:val="24"/>
            <w:rPrChange w:id="1675" w:author="Christos-Emmanouil Anastasiou" w:date="2020-05-02T19:13:00Z">
              <w:rPr/>
            </w:rPrChange>
          </w:rPr>
          <w:t>‬</w:t>
        </w:r>
        <w:r w:rsidRPr="00C92A41">
          <w:rPr>
            <w:rFonts w:ascii="Times New Roman" w:hAnsi="Times New Roman" w:cs="Times New Roman"/>
            <w:sz w:val="24"/>
            <w:szCs w:val="24"/>
            <w:rPrChange w:id="1676" w:author="Christos-Emmanouil Anastasiou" w:date="2020-05-02T19:13:00Z">
              <w:rPr/>
            </w:rPrChange>
          </w:rPr>
          <w:t>‬</w:t>
        </w:r>
        <w:r w:rsidRPr="00C92A41">
          <w:rPr>
            <w:rFonts w:ascii="Times New Roman" w:hAnsi="Times New Roman" w:cs="Times New Roman"/>
            <w:sz w:val="24"/>
            <w:szCs w:val="24"/>
            <w:rPrChange w:id="1677" w:author="Christos-Emmanouil Anastasiou" w:date="2020-05-02T19:13:00Z">
              <w:rPr/>
            </w:rPrChange>
          </w:rPr>
          <w:t>‬</w:t>
        </w:r>
        <w:r w:rsidRPr="00C92A41">
          <w:rPr>
            <w:rFonts w:ascii="Times New Roman" w:hAnsi="Times New Roman" w:cs="Times New Roman"/>
            <w:sz w:val="24"/>
            <w:szCs w:val="24"/>
            <w:rPrChange w:id="1678" w:author="Christos-Emmanouil Anastasiou" w:date="2020-05-02T19:13:00Z">
              <w:rPr/>
            </w:rPrChange>
          </w:rPr>
          <w:t>‬</w:t>
        </w:r>
        <w:r w:rsidRPr="00C92A41">
          <w:rPr>
            <w:rFonts w:ascii="Times New Roman" w:hAnsi="Times New Roman" w:cs="Times New Roman"/>
            <w:sz w:val="24"/>
            <w:szCs w:val="24"/>
            <w:rPrChange w:id="1679" w:author="Christos-Emmanouil Anastasiou" w:date="2020-05-02T19:13:00Z">
              <w:rPr/>
            </w:rPrChange>
          </w:rPr>
          <w:t>‬</w:t>
        </w:r>
        <w:r w:rsidRPr="00C92A41">
          <w:rPr>
            <w:rFonts w:ascii="Times New Roman" w:hAnsi="Times New Roman" w:cs="Times New Roman"/>
            <w:sz w:val="24"/>
            <w:szCs w:val="24"/>
            <w:rPrChange w:id="1680" w:author="Christos-Emmanouil Anastasiou" w:date="2020-05-02T19:13:00Z">
              <w:rPr/>
            </w:rPrChange>
          </w:rPr>
          <w:t>‬</w:t>
        </w:r>
        <w:r w:rsidR="00F576A2">
          <w:rPr>
            <w:rFonts w:ascii="Times New Roman" w:hAnsi="Times New Roman" w:cs="Times New Roman"/>
          </w:rPr>
          <w:t>‬</w:t>
        </w:r>
        <w:r w:rsidR="00F576A2">
          <w:rPr>
            <w:rFonts w:ascii="Times New Roman" w:hAnsi="Times New Roman" w:cs="Times New Roman"/>
          </w:rPr>
          <w:t>‬</w:t>
        </w:r>
        <w:r w:rsidR="00456038">
          <w:rPr>
            <w:rFonts w:ascii="Times New Roman" w:hAnsi="Times New Roman" w:cs="Times New Roman"/>
          </w:rPr>
          <w:t>‬</w:t>
        </w:r>
        <w:r w:rsidR="00456038">
          <w:rPr>
            <w:rFonts w:ascii="Times New Roman" w:hAnsi="Times New Roman" w:cs="Times New Roman"/>
          </w:rPr>
          <w:t>‬</w:t>
        </w:r>
        <w:r w:rsidR="00064C62">
          <w:rPr>
            <w:rFonts w:ascii="Times New Roman" w:hAnsi="Times New Roman" w:cs="Times New Roman"/>
          </w:rPr>
          <w:t>‬</w:t>
        </w:r>
        <w:r w:rsidR="00064C62">
          <w:rPr>
            <w:rFonts w:ascii="Times New Roman" w:hAnsi="Times New Roman" w:cs="Times New Roman"/>
          </w:rPr>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C8780D">
          <w:t>‬</w:t>
        </w:r>
        <w:r w:rsidR="00C8780D">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A93E9B">
          <w:t>‬</w:t>
        </w:r>
        <w:r w:rsidR="00A93E9B">
          <w:t>‬</w:t>
        </w:r>
        <w:r w:rsidR="00485DD4">
          <w:t>‬</w:t>
        </w:r>
        <w:r w:rsidR="00485DD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r w:rsidR="006C0C69">
          <w:t>‬</w:t>
        </w:r>
        <w:r w:rsidR="006C0C69">
          <w:t>‬</w:t>
        </w:r>
        <w:r w:rsidR="00485DD4">
          <w:t>‬</w:t>
        </w:r>
        <w:r w:rsidR="00485DD4">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F467B">
          <w:t>‬</w:t>
        </w:r>
        <w:r w:rsidR="003F467B">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F467B">
          <w:t>‬</w:t>
        </w:r>
        <w:r w:rsidR="003F467B">
          <w:t>‬</w:t>
        </w:r>
        <w:r w:rsidR="00500765">
          <w:t>‬</w:t>
        </w:r>
        <w:r w:rsidR="00500765">
          <w:t>‬</w:t>
        </w:r>
        <w:r w:rsidR="00364635">
          <w:t>‬</w:t>
        </w:r>
        <w:r w:rsidR="00364635">
          <w:t>‬</w:t>
        </w:r>
      </w:ins>
      <w:ins w:id="1681" w:author="Christos-Emmanouil Anastasiou" w:date="2020-05-05T18:50:00Z">
        <w:r w:rsidR="009658E8">
          <w:rPr>
            <w:rFonts w:ascii="Bell MT" w:hAnsi="Bell MT"/>
            <w:sz w:val="24"/>
            <w:szCs w:val="24"/>
          </w:rPr>
          <w:t>surrounded</w:t>
        </w:r>
      </w:ins>
      <w:ins w:id="1682" w:author="Christos-Emmanouil Anastasiou" w:date="2020-05-02T19:12:00Z">
        <w:r w:rsidRPr="00C92A41">
          <w:rPr>
            <w:rFonts w:ascii="Bell MT" w:hAnsi="Bell MT"/>
            <w:sz w:val="24"/>
            <w:szCs w:val="24"/>
            <w:rPrChange w:id="1683" w:author="Christos-Emmanouil Anastasiou" w:date="2020-05-02T19:13:00Z">
              <w:rPr/>
            </w:rPrChange>
          </w:rPr>
          <w:t xml:space="preserve"> voxels that are placed at the most outer layer of a chunk. </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B947E9">
          <w:t>‬</w:t>
        </w:r>
        <w:r w:rsidR="00B947E9">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B947E9">
          <w:t>‬</w:t>
        </w:r>
        <w:r w:rsidR="00B947E9">
          <w:t>‬</w:t>
        </w:r>
        <w:r w:rsidR="003C1328">
          <w:t>‬</w:t>
        </w:r>
        <w:r w:rsidR="003C1328">
          <w:t>‬</w:t>
        </w:r>
        <w:r w:rsidR="00364635">
          <w:t>‬</w:t>
        </w:r>
        <w:r w:rsidR="00364635">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9C5834">
          <w:t>‬</w:t>
        </w:r>
        <w:r w:rsidR="009C5834">
          <w:t>‬</w:t>
        </w:r>
        <w:r w:rsidR="001B37AF">
          <w:t>‬</w:t>
        </w:r>
        <w:r w:rsidR="001B37AF">
          <w:t>‬</w:t>
        </w:r>
        <w:r w:rsidR="00364635">
          <w:t>‬</w:t>
        </w:r>
        <w:r w:rsidR="00364635">
          <w:t>‬</w:t>
        </w:r>
        <w:r w:rsidR="001D4600">
          <w:rPr>
            <w:rFonts w:ascii="Times New Roman" w:hAnsi="Times New Roman" w:cs="Times New Roman"/>
          </w:rPr>
          <w:t>‬</w:t>
        </w:r>
        <w:r w:rsidR="001D4600">
          <w:rPr>
            <w:rFonts w:ascii="Times New Roman" w:hAnsi="Times New Roman" w:cs="Times New Roman"/>
          </w:rPr>
          <w:t>‬</w:t>
        </w:r>
        <w:r w:rsidR="00896C83">
          <w:rPr>
            <w:rFonts w:ascii="Times New Roman" w:hAnsi="Times New Roman" w:cs="Times New Roman"/>
          </w:rPr>
          <w:t>‬</w:t>
        </w:r>
        <w:r w:rsidR="00896C83">
          <w:rPr>
            <w:rFonts w:ascii="Times New Roman" w:hAnsi="Times New Roman" w:cs="Times New Roman"/>
          </w:rPr>
          <w:t>‬</w:t>
        </w:r>
        <w:r w:rsidR="00E006A1">
          <w:rPr>
            <w:rFonts w:ascii="Times New Roman" w:hAnsi="Times New Roman" w:cs="Times New Roman"/>
          </w:rPr>
          <w:t>‬</w:t>
        </w:r>
        <w:r w:rsidR="00E006A1">
          <w:rPr>
            <w:rFonts w:ascii="Times New Roman" w:hAnsi="Times New Roman" w:cs="Times New Roman"/>
          </w:rPr>
          <w:t>‬</w:t>
        </w:r>
        <w:r w:rsidR="00213771">
          <w:rPr>
            <w:rFonts w:ascii="Times New Roman" w:hAnsi="Times New Roman" w:cs="Times New Roman"/>
          </w:rPr>
          <w:t>‬</w:t>
        </w:r>
        <w:r w:rsidR="00213771">
          <w:rPr>
            <w:rFonts w:ascii="Times New Roman" w:hAnsi="Times New Roman" w:cs="Times New Roman"/>
          </w:rPr>
          <w:t>‬</w:t>
        </w:r>
        <w:r w:rsidR="00E2265A">
          <w:rPr>
            <w:rFonts w:ascii="Times New Roman" w:hAnsi="Times New Roman" w:cs="Times New Roman"/>
          </w:rPr>
          <w:t>‬</w:t>
        </w:r>
        <w:r w:rsidR="00E2265A">
          <w:rPr>
            <w:rFonts w:ascii="Times New Roman" w:hAnsi="Times New Roman" w:cs="Times New Roman"/>
          </w:rPr>
          <w:t>‬</w:t>
        </w:r>
        <w:r w:rsidR="00924C9B">
          <w:rPr>
            <w:rFonts w:ascii="Times New Roman" w:hAnsi="Times New Roman" w:cs="Times New Roman"/>
          </w:rPr>
          <w:t>‬</w:t>
        </w:r>
        <w:r w:rsidR="00924C9B">
          <w:rPr>
            <w:rFonts w:ascii="Times New Roman" w:hAnsi="Times New Roman" w:cs="Times New Roman"/>
          </w:rPr>
          <w:t>‬</w:t>
        </w:r>
        <w:r w:rsidR="005B4411">
          <w:rPr>
            <w:rFonts w:ascii="Times New Roman" w:hAnsi="Times New Roman" w:cs="Times New Roman"/>
          </w:rPr>
          <w:t>‬</w:t>
        </w:r>
        <w:r w:rsidR="005B4411">
          <w:rPr>
            <w:rFonts w:ascii="Times New Roman" w:hAnsi="Times New Roman" w:cs="Times New Roman"/>
          </w:rPr>
          <w:t>‬</w:t>
        </w:r>
        <w:r w:rsidR="00C17E08">
          <w:rPr>
            <w:rFonts w:ascii="Times New Roman" w:hAnsi="Times New Roman" w:cs="Times New Roman"/>
          </w:rPr>
          <w:t>‬</w:t>
        </w:r>
        <w:r w:rsidR="00C17E08">
          <w:rPr>
            <w:rFonts w:ascii="Times New Roman" w:hAnsi="Times New Roman" w:cs="Times New Roman"/>
          </w:rPr>
          <w:t>‬</w:t>
        </w:r>
        <w:r w:rsidR="00D50D65">
          <w:rPr>
            <w:rFonts w:ascii="Times New Roman" w:hAnsi="Times New Roman" w:cs="Times New Roman"/>
          </w:rPr>
          <w:t>‬</w:t>
        </w:r>
        <w:r w:rsidR="00D50D65">
          <w:rPr>
            <w:rFonts w:ascii="Times New Roman" w:hAnsi="Times New Roman" w:cs="Times New Roman"/>
          </w:rPr>
          <w:t>‬</w:t>
        </w:r>
        <w:r w:rsidR="00370B31">
          <w:rPr>
            <w:rFonts w:ascii="Times New Roman" w:hAnsi="Times New Roman" w:cs="Times New Roman"/>
          </w:rPr>
          <w:t>‬</w:t>
        </w:r>
        <w:r w:rsidR="00370B31">
          <w:rPr>
            <w:rFonts w:ascii="Times New Roman" w:hAnsi="Times New Roman" w:cs="Times New Roman"/>
          </w:rPr>
          <w:t>‬</w:t>
        </w:r>
        <w:r w:rsidR="001A3873">
          <w:rPr>
            <w:rFonts w:ascii="Times New Roman" w:hAnsi="Times New Roman" w:cs="Times New Roman"/>
          </w:rPr>
          <w:t>‬</w:t>
        </w:r>
        <w:r w:rsidR="001A3873">
          <w:rPr>
            <w:rFonts w:ascii="Times New Roman" w:hAnsi="Times New Roman" w:cs="Times New Roman"/>
          </w:rPr>
          <w:t>‬</w:t>
        </w:r>
        <w:r w:rsidR="00320779">
          <w:rPr>
            <w:rFonts w:ascii="Times New Roman" w:hAnsi="Times New Roman" w:cs="Times New Roman"/>
          </w:rPr>
          <w:t>‬</w:t>
        </w:r>
        <w:r w:rsidR="00320779">
          <w:rPr>
            <w:rFonts w:ascii="Times New Roman" w:hAnsi="Times New Roman" w:cs="Times New Roman"/>
          </w:rPr>
          <w:t>‬</w:t>
        </w:r>
        <w:r w:rsidR="006143ED">
          <w:rPr>
            <w:rFonts w:ascii="Times New Roman" w:hAnsi="Times New Roman" w:cs="Times New Roman"/>
          </w:rPr>
          <w:t>‬</w:t>
        </w:r>
        <w:r w:rsidR="006143ED">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6A651F">
          <w:rPr>
            <w:rFonts w:ascii="Times New Roman" w:hAnsi="Times New Roman" w:cs="Times New Roman"/>
          </w:rPr>
          <w:t>‬</w:t>
        </w:r>
        <w:r w:rsidR="004639DC">
          <w:rPr>
            <w:rFonts w:ascii="Times New Roman" w:hAnsi="Times New Roman" w:cs="Times New Roman"/>
          </w:rPr>
          <w:t>‬</w:t>
        </w:r>
        <w:r w:rsidR="004639DC">
          <w:rPr>
            <w:rFonts w:ascii="Times New Roman" w:hAnsi="Times New Roman" w:cs="Times New Roman"/>
          </w:rPr>
          <w:t>‬</w:t>
        </w:r>
        <w:r w:rsidR="00C0626D">
          <w:rPr>
            <w:rFonts w:ascii="Times New Roman" w:hAnsi="Times New Roman" w:cs="Times New Roman"/>
          </w:rPr>
          <w:t>‬</w:t>
        </w:r>
        <w:r w:rsidR="00C0626D">
          <w:rPr>
            <w:rFonts w:ascii="Times New Roman" w:hAnsi="Times New Roman" w:cs="Times New Roman"/>
          </w:rPr>
          <w:t>‬</w:t>
        </w:r>
        <w:r w:rsidR="00F950BB">
          <w:rPr>
            <w:rFonts w:ascii="Times New Roman" w:hAnsi="Times New Roman" w:cs="Times New Roman"/>
          </w:rPr>
          <w:t>‬</w:t>
        </w:r>
        <w:r w:rsidR="00F950BB">
          <w:rPr>
            <w:rFonts w:ascii="Times New Roman" w:hAnsi="Times New Roman" w:cs="Times New Roman"/>
          </w:rPr>
          <w:t>‬</w:t>
        </w:r>
        <w:r w:rsidR="00EB7694">
          <w:rPr>
            <w:rFonts w:ascii="Times New Roman" w:hAnsi="Times New Roman" w:cs="Times New Roman"/>
          </w:rPr>
          <w:t>‬</w:t>
        </w:r>
        <w:r w:rsidR="00EB7694">
          <w:rPr>
            <w:rFonts w:ascii="Times New Roman" w:hAnsi="Times New Roman" w:cs="Times New Roman"/>
          </w:rPr>
          <w:t>‬</w:t>
        </w:r>
        <w:r w:rsidR="00697F4B">
          <w:rPr>
            <w:rFonts w:ascii="Times New Roman" w:hAnsi="Times New Roman" w:cs="Times New Roman"/>
          </w:rPr>
          <w:t>‬</w:t>
        </w:r>
        <w:r w:rsidR="00697F4B">
          <w:rPr>
            <w:rFonts w:ascii="Times New Roman" w:hAnsi="Times New Roman" w:cs="Times New Roman"/>
          </w:rPr>
          <w:t>‬</w:t>
        </w:r>
        <w:r w:rsidR="00C916A4">
          <w:t>‬</w:t>
        </w:r>
        <w:r w:rsidR="00C916A4">
          <w:t>‬</w:t>
        </w:r>
        <w:r w:rsidR="00AD39D5">
          <w:t>‬</w:t>
        </w:r>
        <w:r w:rsidR="00AD39D5">
          <w:t>‬</w:t>
        </w:r>
        <w:r w:rsidR="00364635">
          <w:t>‬</w:t>
        </w:r>
        <w:r w:rsidR="00364635">
          <w:t>‬</w:t>
        </w:r>
      </w:ins>
      <w:ins w:id="1684" w:author="Christos-Emmanouil Anastasiou" w:date="2020-05-05T18:50:00Z">
        <w:r w:rsidR="009658E8">
          <w:rPr>
            <w:rFonts w:ascii="Bell MT" w:hAnsi="Bell MT"/>
            <w:sz w:val="24"/>
            <w:szCs w:val="24"/>
          </w:rPr>
          <w:t>surrounded</w:t>
        </w:r>
      </w:ins>
      <w:ins w:id="1685" w:author="Christos-Emmanouil Anastasiou" w:date="2020-05-02T19:12:00Z">
        <w:r w:rsidRPr="00C92A41">
          <w:rPr>
            <w:rFonts w:ascii="Bell MT" w:hAnsi="Bell MT"/>
            <w:sz w:val="24"/>
            <w:szCs w:val="24"/>
            <w:rPrChange w:id="1686" w:author="Christos-Emmanouil Anastasiou" w:date="2020-05-02T19:13:00Z">
              <w:rPr/>
            </w:rPrChange>
          </w:rPr>
          <w:t xml:space="preserve"> voxels that are placed at the most outer layer of a chunk. </w:t>
        </w:r>
        <w:r w:rsidRPr="00C92A41">
          <w:rPr>
            <w:rFonts w:ascii="Times New Roman" w:hAnsi="Times New Roman" w:cs="Times New Roman"/>
            <w:sz w:val="24"/>
            <w:szCs w:val="24"/>
            <w:rPrChange w:id="1687" w:author="Christos-Emmanouil Anastasiou" w:date="2020-05-02T19:13:00Z">
              <w:rPr/>
            </w:rPrChange>
          </w:rPr>
          <w:t>‬</w:t>
        </w:r>
        <w:r w:rsidRPr="00C92A41">
          <w:rPr>
            <w:rFonts w:ascii="Times New Roman" w:hAnsi="Times New Roman" w:cs="Times New Roman"/>
            <w:sz w:val="24"/>
            <w:szCs w:val="24"/>
            <w:rPrChange w:id="1688" w:author="Christos-Emmanouil Anastasiou" w:date="2020-05-02T19:13:00Z">
              <w:rPr/>
            </w:rPrChange>
          </w:rPr>
          <w:t>‬</w:t>
        </w:r>
        <w:r w:rsidRPr="00C92A41">
          <w:rPr>
            <w:rFonts w:ascii="Times New Roman" w:hAnsi="Times New Roman" w:cs="Times New Roman"/>
            <w:sz w:val="24"/>
            <w:szCs w:val="24"/>
            <w:rPrChange w:id="1689" w:author="Christos-Emmanouil Anastasiou" w:date="2020-05-02T19:13:00Z">
              <w:rPr/>
            </w:rPrChange>
          </w:rPr>
          <w:t>‬</w:t>
        </w:r>
        <w:r w:rsidRPr="00C92A41">
          <w:rPr>
            <w:rFonts w:ascii="Times New Roman" w:hAnsi="Times New Roman" w:cs="Times New Roman"/>
            <w:sz w:val="24"/>
            <w:szCs w:val="24"/>
            <w:rPrChange w:id="1690" w:author="Christos-Emmanouil Anastasiou" w:date="2020-05-02T19:13:00Z">
              <w:rPr/>
            </w:rPrChange>
          </w:rPr>
          <w:t>‬</w:t>
        </w:r>
        <w:r w:rsidRPr="00C92A41">
          <w:rPr>
            <w:rFonts w:ascii="Times New Roman" w:hAnsi="Times New Roman" w:cs="Times New Roman"/>
            <w:sz w:val="24"/>
            <w:szCs w:val="24"/>
            <w:rPrChange w:id="1691" w:author="Christos-Emmanouil Anastasiou" w:date="2020-05-02T19:13:00Z">
              <w:rPr/>
            </w:rPrChange>
          </w:rPr>
          <w:t>‬</w:t>
        </w:r>
        <w:r w:rsidRPr="00C92A41">
          <w:rPr>
            <w:rFonts w:ascii="Times New Roman" w:hAnsi="Times New Roman" w:cs="Times New Roman"/>
            <w:sz w:val="24"/>
            <w:szCs w:val="24"/>
            <w:rPrChange w:id="1692" w:author="Christos-Emmanouil Anastasiou" w:date="2020-05-02T19:13:00Z">
              <w:rPr/>
            </w:rPrChange>
          </w:rPr>
          <w:t>‬</w:t>
        </w:r>
        <w:r w:rsidRPr="00C92A41">
          <w:rPr>
            <w:rFonts w:ascii="Times New Roman" w:hAnsi="Times New Roman" w:cs="Times New Roman"/>
            <w:sz w:val="24"/>
            <w:szCs w:val="24"/>
            <w:rPrChange w:id="1693" w:author="Christos-Emmanouil Anastasiou" w:date="2020-05-02T19:13:00Z">
              <w:rPr/>
            </w:rPrChange>
          </w:rPr>
          <w:t>‬</w:t>
        </w:r>
        <w:r w:rsidRPr="00C92A41">
          <w:rPr>
            <w:rFonts w:ascii="Times New Roman" w:hAnsi="Times New Roman" w:cs="Times New Roman"/>
            <w:sz w:val="24"/>
            <w:szCs w:val="24"/>
            <w:rPrChange w:id="1694" w:author="Christos-Emmanouil Anastasiou" w:date="2020-05-02T19:13:00Z">
              <w:rPr/>
            </w:rPrChange>
          </w:rPr>
          <w:t>‬</w:t>
        </w:r>
        <w:r w:rsidRPr="00C92A41">
          <w:rPr>
            <w:rFonts w:ascii="Times New Roman" w:hAnsi="Times New Roman" w:cs="Times New Roman"/>
            <w:sz w:val="24"/>
            <w:szCs w:val="24"/>
            <w:rPrChange w:id="1695" w:author="Christos-Emmanouil Anastasiou" w:date="2020-05-02T19:13:00Z">
              <w:rPr/>
            </w:rPrChange>
          </w:rPr>
          <w:t>‬</w:t>
        </w:r>
        <w:r w:rsidRPr="00C92A41">
          <w:rPr>
            <w:rFonts w:ascii="Times New Roman" w:hAnsi="Times New Roman" w:cs="Times New Roman"/>
            <w:sz w:val="24"/>
            <w:szCs w:val="24"/>
            <w:rPrChange w:id="1696" w:author="Christos-Emmanouil Anastasiou" w:date="2020-05-02T19:13:00Z">
              <w:rPr/>
            </w:rPrChange>
          </w:rPr>
          <w:t>‬</w:t>
        </w:r>
        <w:r w:rsidRPr="00C92A41">
          <w:rPr>
            <w:rFonts w:ascii="Times New Roman" w:hAnsi="Times New Roman" w:cs="Times New Roman"/>
            <w:sz w:val="24"/>
            <w:szCs w:val="24"/>
            <w:rPrChange w:id="1697" w:author="Christos-Emmanouil Anastasiou" w:date="2020-05-02T19:13:00Z">
              <w:rPr/>
            </w:rPrChange>
          </w:rPr>
          <w:t>‬</w:t>
        </w:r>
        <w:r w:rsidRPr="00C92A41">
          <w:rPr>
            <w:rFonts w:ascii="Times New Roman" w:hAnsi="Times New Roman" w:cs="Times New Roman"/>
            <w:sz w:val="24"/>
            <w:szCs w:val="24"/>
            <w:rPrChange w:id="1698" w:author="Christos-Emmanouil Anastasiou" w:date="2020-05-02T19:13:00Z">
              <w:rPr/>
            </w:rPrChange>
          </w:rPr>
          <w:t>‬</w:t>
        </w:r>
        <w:r w:rsidR="00F576A2">
          <w:rPr>
            <w:rFonts w:ascii="Times New Roman" w:hAnsi="Times New Roman" w:cs="Times New Roman"/>
          </w:rPr>
          <w:t>‬</w:t>
        </w:r>
        <w:r w:rsidR="00F576A2">
          <w:rPr>
            <w:rFonts w:ascii="Times New Roman" w:hAnsi="Times New Roman" w:cs="Times New Roman"/>
          </w:rPr>
          <w:t>‬</w:t>
        </w:r>
        <w:r w:rsidR="00456038">
          <w:rPr>
            <w:rFonts w:ascii="Times New Roman" w:hAnsi="Times New Roman" w:cs="Times New Roman"/>
          </w:rPr>
          <w:t>‬</w:t>
        </w:r>
        <w:r w:rsidR="00456038">
          <w:rPr>
            <w:rFonts w:ascii="Times New Roman" w:hAnsi="Times New Roman" w:cs="Times New Roman"/>
          </w:rPr>
          <w:t>‬</w:t>
        </w:r>
        <w:r w:rsidR="00064C62">
          <w:rPr>
            <w:rFonts w:ascii="Times New Roman" w:hAnsi="Times New Roman" w:cs="Times New Roman"/>
          </w:rPr>
          <w:t>‬</w:t>
        </w:r>
        <w:r w:rsidR="00064C62">
          <w:rPr>
            <w:rFonts w:ascii="Times New Roman" w:hAnsi="Times New Roman" w:cs="Times New Roman"/>
          </w:rPr>
          <w:t>‬</w:t>
        </w:r>
        <w:bookmarkStart w:id="1699" w:name="_GoBack"/>
        <w:bookmarkEnd w:id="1699"/>
      </w:ins>
    </w:p>
    <w:p w14:paraId="42A62D1A" w14:textId="77777777" w:rsidR="00E013C4" w:rsidRDefault="00C75B10">
      <w:pPr>
        <w:keepNext/>
        <w:rPr>
          <w:ins w:id="1700" w:author="Tassos Anastasiou" w:date="2020-05-09T13:51:00Z"/>
        </w:rPr>
        <w:pPrChange w:id="1701" w:author="Tassos Anastasiou" w:date="2020-05-09T13:51:00Z">
          <w:pPr/>
        </w:pPrChange>
      </w:pPr>
      <w:ins w:id="1702" w:author="Christos-Emmanouil Anastasiou" w:date="2020-05-02T19:12:00Z">
        <w:r w:rsidRPr="00F07F3B">
          <w:rPr>
            <w:noProof/>
          </w:rPr>
          <w:drawing>
            <wp:inline distT="0" distB="0" distL="0" distR="0" wp14:anchorId="46FF73A8" wp14:editId="5104D8F5">
              <wp:extent cx="5731510" cy="1891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91030"/>
                      </a:xfrm>
                      <a:prstGeom prst="rect">
                        <a:avLst/>
                      </a:prstGeom>
                    </pic:spPr>
                  </pic:pic>
                </a:graphicData>
              </a:graphic>
            </wp:inline>
          </w:drawing>
        </w:r>
      </w:ins>
    </w:p>
    <w:p w14:paraId="6D578FBC" w14:textId="463257A3" w:rsidR="00C75B10" w:rsidRDefault="00E013C4">
      <w:pPr>
        <w:pStyle w:val="Caption"/>
        <w:rPr>
          <w:ins w:id="1703" w:author="Christos-Emmanouil Anastasiou" w:date="2020-05-02T19:12:00Z"/>
        </w:rPr>
        <w:pPrChange w:id="1704" w:author="Tassos Anastasiou" w:date="2020-05-09T13:51:00Z">
          <w:pPr/>
        </w:pPrChange>
      </w:pPr>
      <w:ins w:id="1705" w:author="Tassos Anastasiou" w:date="2020-05-09T13:51:00Z">
        <w:r>
          <w:t xml:space="preserve">Figure </w:t>
        </w:r>
      </w:ins>
      <w:ins w:id="1706" w:author="Tassos Anastasiou" w:date="2020-05-09T13:53:00Z">
        <w:r w:rsidR="001A5D4B">
          <w:fldChar w:fldCharType="begin"/>
        </w:r>
        <w:r w:rsidR="001A5D4B">
          <w:instrText xml:space="preserve"> STYLEREF 1 \s </w:instrText>
        </w:r>
      </w:ins>
      <w:r w:rsidR="001A5D4B">
        <w:fldChar w:fldCharType="separate"/>
      </w:r>
      <w:r w:rsidR="001A5D4B">
        <w:rPr>
          <w:noProof/>
        </w:rPr>
        <w:t>4</w:t>
      </w:r>
      <w:ins w:id="1707" w:author="Tassos Anastasiou" w:date="2020-05-09T13:53:00Z">
        <w:r w:rsidR="001A5D4B">
          <w:fldChar w:fldCharType="end"/>
        </w:r>
        <w:r w:rsidR="001A5D4B">
          <w:t>.</w:t>
        </w:r>
        <w:r w:rsidR="001A5D4B">
          <w:fldChar w:fldCharType="begin"/>
        </w:r>
        <w:r w:rsidR="001A5D4B">
          <w:instrText xml:space="preserve"> SEQ Figure \* ARABIC \s 1 </w:instrText>
        </w:r>
      </w:ins>
      <w:r w:rsidR="001A5D4B">
        <w:fldChar w:fldCharType="separate"/>
      </w:r>
      <w:ins w:id="1708" w:author="Tassos Anastasiou" w:date="2020-05-09T13:53:00Z">
        <w:r w:rsidR="001A5D4B">
          <w:rPr>
            <w:noProof/>
          </w:rPr>
          <w:t>7</w:t>
        </w:r>
        <w:r w:rsidR="001A5D4B">
          <w:fldChar w:fldCharType="end"/>
        </w:r>
      </w:ins>
      <w:ins w:id="1709" w:author="Tassos Anastasiou" w:date="2020-05-09T13:51:00Z">
        <w:r>
          <w:t xml:space="preserve">: </w:t>
        </w:r>
        <w:r w:rsidRPr="00CD54C9">
          <w:t>A multi-dimensional array of voxels being rendered. In this example, the draw function is called for each voxel.</w:t>
        </w:r>
      </w:ins>
    </w:p>
    <w:p w14:paraId="533219E1" w14:textId="597A1529" w:rsidR="00C75B10" w:rsidDel="00E013C4" w:rsidRDefault="00C75B10" w:rsidP="00C75B10">
      <w:pPr>
        <w:rPr>
          <w:ins w:id="1710" w:author="Christos-Emmanouil Anastasiou" w:date="2020-05-02T19:12:00Z"/>
          <w:del w:id="1711" w:author="Tassos Anastasiou" w:date="2020-05-09T13:52:00Z"/>
        </w:rPr>
      </w:pPr>
      <w:ins w:id="1712" w:author="Christos-Emmanouil Anastasiou" w:date="2020-05-02T19:12:00Z">
        <w:del w:id="1713" w:author="Tassos Anastasiou" w:date="2020-05-09T13:52:00Z">
          <w:r w:rsidRPr="00DC593B" w:rsidDel="00E013C4">
            <w:rPr>
              <w:b/>
              <w:bCs/>
            </w:rPr>
            <w:delText>Figure 4.</w:delText>
          </w:r>
        </w:del>
      </w:ins>
      <w:ins w:id="1714" w:author="Christos-Emmanouil Anastasiou" w:date="2020-05-05T19:38:00Z">
        <w:del w:id="1715" w:author="Tassos Anastasiou" w:date="2020-05-09T13:52:00Z">
          <w:r w:rsidR="00E902FD" w:rsidDel="00E013C4">
            <w:rPr>
              <w:b/>
              <w:bCs/>
            </w:rPr>
            <w:delText>7</w:delText>
          </w:r>
        </w:del>
      </w:ins>
      <w:ins w:id="1716" w:author="Christos-Emmanouil Anastasiou" w:date="2020-05-02T19:12:00Z">
        <w:del w:id="1717" w:author="Tassos Anastasiou" w:date="2020-05-09T13:52:00Z">
          <w:r w:rsidDel="00E013C4">
            <w:delText xml:space="preserve">: </w:delText>
          </w:r>
          <w:r w:rsidDel="00E013C4">
            <w:rPr>
              <w:rFonts w:ascii="Bell MT" w:hAnsi="Bell MT"/>
              <w:sz w:val="24"/>
              <w:szCs w:val="24"/>
            </w:rPr>
            <w:delText>A multi-dimensional array of voxels being rendered. In this example, the draw function is called for each voxel.</w:delText>
          </w:r>
        </w:del>
      </w:ins>
    </w:p>
    <w:p w14:paraId="4417ACDF" w14:textId="77777777" w:rsidR="00C75B10" w:rsidRPr="00C92A41" w:rsidRDefault="00C75B10" w:rsidP="00C75B10">
      <w:pPr>
        <w:rPr>
          <w:ins w:id="1718" w:author="Christos-Emmanouil Anastasiou" w:date="2020-05-02T19:12:00Z"/>
          <w:rFonts w:ascii="Bell MT" w:hAnsi="Bell MT"/>
          <w:sz w:val="24"/>
          <w:szCs w:val="24"/>
          <w:rPrChange w:id="1719" w:author="Christos-Emmanouil Anastasiou" w:date="2020-05-02T19:13:00Z">
            <w:rPr>
              <w:ins w:id="1720" w:author="Christos-Emmanouil Anastasiou" w:date="2020-05-02T19:12:00Z"/>
            </w:rPr>
          </w:rPrChange>
        </w:rPr>
      </w:pPr>
      <w:ins w:id="1721" w:author="Christos-Emmanouil Anastasiou" w:date="2020-05-02T19:12:00Z">
        <w:r>
          <w:tab/>
        </w:r>
        <w:r w:rsidRPr="00C92A41">
          <w:rPr>
            <w:rFonts w:ascii="Bell MT" w:hAnsi="Bell MT"/>
            <w:sz w:val="24"/>
            <w:szCs w:val="24"/>
            <w:rPrChange w:id="1722" w:author="Christos-Emmanouil Anastasiou" w:date="2020-05-02T19:13:00Z">
              <w:rPr/>
            </w:rPrChange>
          </w:rPr>
          <w:t>The advantage of a chunk is that it makes a batch of voxels that only requires a single draw call for each chunk.  Therefore, significantly reducing the rendering overhead. Assuming that a chunk represents 16x16x16 voxels then a 256x256x256 world of voxels would only need to draw 4096 chunks instead of 16.8 million voxels.</w:t>
        </w:r>
      </w:ins>
    </w:p>
    <w:p w14:paraId="75CD6D85" w14:textId="086445D6" w:rsidR="00C75B10" w:rsidRDefault="00C75B10" w:rsidP="00C75B10">
      <w:pPr>
        <w:rPr>
          <w:ins w:id="1723" w:author="Christos-Emmanouil Anastasiou" w:date="2020-05-05T20:22:00Z"/>
          <w:rFonts w:ascii="Bell MT" w:hAnsi="Bell MT"/>
          <w:sz w:val="24"/>
          <w:szCs w:val="24"/>
        </w:rPr>
      </w:pPr>
      <w:ins w:id="1724" w:author="Christos-Emmanouil Anastasiou" w:date="2020-05-02T19:12:00Z">
        <w:r w:rsidRPr="00C92A41">
          <w:rPr>
            <w:rFonts w:ascii="Bell MT" w:hAnsi="Bell MT"/>
            <w:sz w:val="24"/>
            <w:szCs w:val="24"/>
            <w:rPrChange w:id="1725" w:author="Christos-Emmanouil Anastasiou" w:date="2020-05-02T19:13:00Z">
              <w:rPr/>
            </w:rPrChange>
          </w:rPr>
          <w:t xml:space="preserve">There is a pitfall however when it comes to using chunks. As this project aims at modifying the capacity of a chunk by disabling or enabling the voxels it contains, it will be necessary to rebuild the chunk render data each time it alters. In a case where a voxel lies on the border between two chunks, the chunks will need to be rebuilt </w:t>
        </w:r>
        <w:r w:rsidRPr="00927353">
          <w:rPr>
            <w:rFonts w:ascii="Bell MT" w:hAnsi="Bell MT"/>
            <w:color w:val="FF0000"/>
            <w:sz w:val="24"/>
            <w:szCs w:val="24"/>
            <w:rPrChange w:id="1726" w:author="Tassos Anastasiou" w:date="2020-05-09T17:32:00Z">
              <w:rPr/>
            </w:rPrChange>
          </w:rPr>
          <w:t>[36]</w:t>
        </w:r>
        <w:r w:rsidRPr="00C92A41">
          <w:rPr>
            <w:rFonts w:ascii="Bell MT" w:hAnsi="Bell MT"/>
            <w:sz w:val="24"/>
            <w:szCs w:val="24"/>
            <w:rPrChange w:id="1727" w:author="Christos-Emmanouil Anastasiou" w:date="2020-05-02T19:13:00Z">
              <w:rPr/>
            </w:rPrChange>
          </w:rPr>
          <w:t xml:space="preserve">. Therefore, finding a suitable number of voxels in a chunk will depend on performance tests as having a large chunk will result in less rendering overhead but also in slower reconstruction times. </w:t>
        </w:r>
      </w:ins>
    </w:p>
    <w:p w14:paraId="09D7E163" w14:textId="77777777" w:rsidR="00D35D6A" w:rsidRPr="00D35D6A" w:rsidRDefault="00D35D6A" w:rsidP="00C75B10">
      <w:pPr>
        <w:rPr>
          <w:ins w:id="1728" w:author="Christos-Emmanouil Anastasiou" w:date="2020-05-02T19:12:00Z"/>
          <w:rFonts w:ascii="Bell MT" w:hAnsi="Bell MT"/>
          <w:sz w:val="24"/>
          <w:szCs w:val="24"/>
          <w:rPrChange w:id="1729" w:author="Christos-Emmanouil Anastasiou" w:date="2020-05-05T20:22:00Z">
            <w:rPr>
              <w:ins w:id="1730" w:author="Christos-Emmanouil Anastasiou" w:date="2020-05-02T19:12:00Z"/>
            </w:rPr>
          </w:rPrChange>
        </w:rPr>
      </w:pPr>
    </w:p>
    <w:p w14:paraId="64EF8485" w14:textId="5CA236D4" w:rsidR="00C75B10" w:rsidRDefault="00C75B10">
      <w:pPr>
        <w:pStyle w:val="Heading3"/>
        <w:rPr>
          <w:ins w:id="1731" w:author="Christos-Emmanouil Anastasiou" w:date="2020-05-07T15:45:00Z"/>
        </w:rPr>
      </w:pPr>
      <w:bookmarkStart w:id="1732" w:name="_Toc40412190"/>
      <w:ins w:id="1733" w:author="Christos-Emmanouil Anastasiou" w:date="2020-05-02T19:12:00Z">
        <w:r>
          <w:lastRenderedPageBreak/>
          <w:t>Product backlog, MoSCoW</w:t>
        </w:r>
      </w:ins>
      <w:bookmarkEnd w:id="1732"/>
    </w:p>
    <w:p w14:paraId="3BC6EE6C" w14:textId="77777777" w:rsidR="001A5D4B" w:rsidRDefault="002128AE">
      <w:pPr>
        <w:keepNext/>
        <w:rPr>
          <w:ins w:id="1734" w:author="Tassos Anastasiou" w:date="2020-05-09T13:53:00Z"/>
        </w:rPr>
        <w:pPrChange w:id="1735" w:author="Tassos Anastasiou" w:date="2020-05-09T13:53:00Z">
          <w:pPr/>
        </w:pPrChange>
      </w:pPr>
      <w:ins w:id="1736" w:author="Christos-Emmanouil Anastasiou" w:date="2020-05-07T15:57:00Z">
        <w:r w:rsidRPr="002128AE">
          <w:rPr>
            <w:noProof/>
          </w:rPr>
          <w:drawing>
            <wp:inline distT="0" distB="0" distL="0" distR="0" wp14:anchorId="15ACD2C3" wp14:editId="63775D05">
              <wp:extent cx="5882640" cy="1562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61" r="-303" b="470"/>
                      <a:stretch/>
                    </pic:blipFill>
                    <pic:spPr bwMode="auto">
                      <a:xfrm>
                        <a:off x="0" y="0"/>
                        <a:ext cx="5894836" cy="1565339"/>
                      </a:xfrm>
                      <a:prstGeom prst="rect">
                        <a:avLst/>
                      </a:prstGeom>
                      <a:ln>
                        <a:noFill/>
                      </a:ln>
                      <a:extLst>
                        <a:ext uri="{53640926-AAD7-44D8-BBD7-CCE9431645EC}">
                          <a14:shadowObscured xmlns:a14="http://schemas.microsoft.com/office/drawing/2010/main"/>
                        </a:ext>
                      </a:extLst>
                    </pic:spPr>
                  </pic:pic>
                </a:graphicData>
              </a:graphic>
            </wp:inline>
          </w:drawing>
        </w:r>
      </w:ins>
    </w:p>
    <w:p w14:paraId="561E3DC1" w14:textId="11F86E0F" w:rsidR="00EB723D" w:rsidRPr="00194A52" w:rsidRDefault="001A5D4B">
      <w:pPr>
        <w:pStyle w:val="Caption"/>
        <w:rPr>
          <w:ins w:id="1737" w:author="Christos-Emmanouil Anastasiou" w:date="2020-05-02T19:12:00Z"/>
        </w:rPr>
        <w:pPrChange w:id="1738" w:author="Tassos Anastasiou" w:date="2020-05-09T13:53:00Z">
          <w:pPr>
            <w:pStyle w:val="Heading2"/>
          </w:pPr>
        </w:pPrChange>
      </w:pPr>
      <w:ins w:id="1739" w:author="Tassos Anastasiou" w:date="2020-05-09T13:53:00Z">
        <w:r>
          <w:t xml:space="preserve">Figure </w:t>
        </w:r>
        <w:r>
          <w:fldChar w:fldCharType="begin"/>
        </w:r>
        <w:r>
          <w:instrText xml:space="preserve"> STYLEREF 1 \s </w:instrText>
        </w:r>
      </w:ins>
      <w:r>
        <w:fldChar w:fldCharType="separate"/>
      </w:r>
      <w:r>
        <w:rPr>
          <w:noProof/>
        </w:rPr>
        <w:t>4</w:t>
      </w:r>
      <w:ins w:id="1740" w:author="Tassos Anastasiou" w:date="2020-05-09T13:53:00Z">
        <w:r>
          <w:fldChar w:fldCharType="end"/>
        </w:r>
        <w:r>
          <w:t>.</w:t>
        </w:r>
        <w:commentRangeStart w:id="1741"/>
        <w:r>
          <w:fldChar w:fldCharType="begin"/>
        </w:r>
        <w:r>
          <w:instrText xml:space="preserve"> SEQ Figure \* ARABIC \s 1 </w:instrText>
        </w:r>
      </w:ins>
      <w:r>
        <w:fldChar w:fldCharType="separate"/>
      </w:r>
      <w:ins w:id="1742" w:author="Tassos Anastasiou" w:date="2020-05-09T13:53:00Z">
        <w:r>
          <w:rPr>
            <w:noProof/>
          </w:rPr>
          <w:t>8</w:t>
        </w:r>
        <w:r>
          <w:fldChar w:fldCharType="end"/>
        </w:r>
        <w:commentRangeEnd w:id="1741"/>
        <w:r>
          <w:rPr>
            <w:rStyle w:val="CommentReference"/>
            <w:b w:val="0"/>
            <w:bCs w:val="0"/>
          </w:rPr>
          <w:commentReference w:id="1741"/>
        </w:r>
        <w:r>
          <w:t>:</w:t>
        </w:r>
      </w:ins>
      <w:ins w:id="1743" w:author="Christos-Emmanouil Anastasiou" w:date="2020-05-10T11:08:00Z">
        <w:r w:rsidR="000632BD">
          <w:t xml:space="preserve"> </w:t>
        </w:r>
      </w:ins>
      <w:ins w:id="1744" w:author="Christos-Emmanouil Anastasiou" w:date="2020-05-11T15:12:00Z">
        <w:r w:rsidR="009216D0">
          <w:t xml:space="preserve">The product backlog of the fourth iteration. </w:t>
        </w:r>
        <w:r w:rsidR="002E2024">
          <w:t>In the iteration</w:t>
        </w:r>
      </w:ins>
      <w:ins w:id="1745" w:author="Christos-Emmanouil Anastasiou" w:date="2020-05-11T15:13:00Z">
        <w:r w:rsidR="00C0626D">
          <w:t xml:space="preserve"> a chu</w:t>
        </w:r>
      </w:ins>
      <w:ins w:id="1746" w:author="Christos-Emmanouil Anastasiou" w:date="2020-05-11T15:14:00Z">
        <w:r w:rsidR="00C0626D">
          <w:t xml:space="preserve">nk prototype is </w:t>
        </w:r>
      </w:ins>
      <w:ins w:id="1747" w:author="Christos-Emmanouil Anastasiou" w:date="2020-05-12T20:52:00Z">
        <w:r w:rsidR="001417E9">
          <w:t>generated,</w:t>
        </w:r>
      </w:ins>
      <w:ins w:id="1748" w:author="Christos-Emmanouil Anastasiou" w:date="2020-05-11T15:14:00Z">
        <w:r w:rsidR="00C0626D">
          <w:t xml:space="preserve"> and</w:t>
        </w:r>
      </w:ins>
      <w:ins w:id="1749" w:author="Christos-Emmanouil Anastasiou" w:date="2020-05-11T15:12:00Z">
        <w:r w:rsidR="002E2024">
          <w:t xml:space="preserve"> the chunk cla</w:t>
        </w:r>
      </w:ins>
      <w:ins w:id="1750" w:author="Christos-Emmanouil Anastasiou" w:date="2020-05-11T15:13:00Z">
        <w:r w:rsidR="002E2024">
          <w:t xml:space="preserve">ss is </w:t>
        </w:r>
        <w:r w:rsidR="00CA120E">
          <w:t>used for initialising and rendering chunks.</w:t>
        </w:r>
      </w:ins>
    </w:p>
    <w:p w14:paraId="53BBD03C" w14:textId="4252D8E8" w:rsidR="00C75B10" w:rsidRDefault="00C75B10" w:rsidP="00C75B10">
      <w:pPr>
        <w:rPr>
          <w:ins w:id="1751" w:author="Christos-Emmanouil Anastasiou" w:date="2020-05-05T20:22:00Z"/>
          <w:b/>
          <w:bCs/>
        </w:rPr>
      </w:pPr>
      <w:ins w:id="1752" w:author="Christos-Emmanouil Anastasiou" w:date="2020-05-02T19:12:00Z">
        <w:r w:rsidRPr="00ED3084">
          <w:rPr>
            <w:b/>
            <w:bCs/>
          </w:rPr>
          <w:t>Must have</w:t>
        </w:r>
      </w:ins>
    </w:p>
    <w:p w14:paraId="7F581465" w14:textId="463BC76E" w:rsidR="00D35D6A" w:rsidRPr="00927353" w:rsidRDefault="00C67177" w:rsidP="00322BDC">
      <w:pPr>
        <w:pStyle w:val="ListParagraph"/>
        <w:numPr>
          <w:ilvl w:val="0"/>
          <w:numId w:val="9"/>
        </w:numPr>
        <w:rPr>
          <w:ins w:id="1753" w:author="Christos-Emmanouil Anastasiou" w:date="2020-05-07T16:13:00Z"/>
          <w:rFonts w:ascii="Bell MT" w:hAnsi="Bell MT"/>
          <w:b/>
          <w:bCs/>
          <w:sz w:val="24"/>
          <w:szCs w:val="24"/>
          <w:rPrChange w:id="1754" w:author="Tassos Anastasiou" w:date="2020-05-09T17:33:00Z">
            <w:rPr>
              <w:ins w:id="1755" w:author="Christos-Emmanouil Anastasiou" w:date="2020-05-07T16:13:00Z"/>
            </w:rPr>
          </w:rPrChange>
        </w:rPr>
      </w:pPr>
      <w:ins w:id="1756" w:author="Christos-Emmanouil Anastasiou" w:date="2020-05-07T16:13:00Z">
        <w:r w:rsidRPr="00927353">
          <w:rPr>
            <w:rFonts w:ascii="Bell MT" w:hAnsi="Bell MT"/>
            <w:sz w:val="24"/>
            <w:szCs w:val="24"/>
            <w:rPrChange w:id="1757" w:author="Tassos Anastasiou" w:date="2020-05-09T17:33:00Z">
              <w:rPr/>
            </w:rPrChange>
          </w:rPr>
          <w:t>Generation and definition of a chunk</w:t>
        </w:r>
      </w:ins>
      <w:ins w:id="1758" w:author="Christos-Emmanouil Anastasiou" w:date="2020-05-07T16:14:00Z">
        <w:r w:rsidR="005623CB" w:rsidRPr="00927353">
          <w:rPr>
            <w:rFonts w:ascii="Bell MT" w:hAnsi="Bell MT"/>
            <w:sz w:val="24"/>
            <w:szCs w:val="24"/>
            <w:rPrChange w:id="1759" w:author="Tassos Anastasiou" w:date="2020-05-09T17:33:00Z">
              <w:rPr/>
            </w:rPrChange>
          </w:rPr>
          <w:t>;</w:t>
        </w:r>
      </w:ins>
      <w:ins w:id="1760" w:author="Christos-Emmanouil Anastasiou" w:date="2020-05-07T16:13:00Z">
        <w:r w:rsidRPr="00927353">
          <w:rPr>
            <w:rFonts w:ascii="Bell MT" w:hAnsi="Bell MT"/>
            <w:sz w:val="24"/>
            <w:szCs w:val="24"/>
            <w:rPrChange w:id="1761" w:author="Tassos Anastasiou" w:date="2020-05-09T17:33:00Z">
              <w:rPr/>
            </w:rPrChange>
          </w:rPr>
          <w:t xml:space="preserve"> the building block of </w:t>
        </w:r>
        <w:r w:rsidR="00974FF5" w:rsidRPr="00927353">
          <w:rPr>
            <w:rFonts w:ascii="Bell MT" w:hAnsi="Bell MT"/>
            <w:sz w:val="24"/>
            <w:szCs w:val="24"/>
            <w:rPrChange w:id="1762" w:author="Tassos Anastasiou" w:date="2020-05-09T17:33:00Z">
              <w:rPr/>
            </w:rPrChange>
          </w:rPr>
          <w:t>the generated terrain.</w:t>
        </w:r>
      </w:ins>
    </w:p>
    <w:p w14:paraId="2826B797" w14:textId="43E991B0" w:rsidR="00974FF5" w:rsidRPr="00927353" w:rsidRDefault="00974FF5" w:rsidP="00322BDC">
      <w:pPr>
        <w:pStyle w:val="ListParagraph"/>
        <w:numPr>
          <w:ilvl w:val="0"/>
          <w:numId w:val="9"/>
        </w:numPr>
        <w:rPr>
          <w:ins w:id="1763" w:author="Christos-Emmanouil Anastasiou" w:date="2020-05-07T16:14:00Z"/>
          <w:rFonts w:ascii="Bell MT" w:hAnsi="Bell MT"/>
          <w:b/>
          <w:bCs/>
          <w:sz w:val="24"/>
          <w:szCs w:val="24"/>
          <w:rPrChange w:id="1764" w:author="Tassos Anastasiou" w:date="2020-05-09T17:33:00Z">
            <w:rPr>
              <w:ins w:id="1765" w:author="Christos-Emmanouil Anastasiou" w:date="2020-05-07T16:14:00Z"/>
            </w:rPr>
          </w:rPrChange>
        </w:rPr>
      </w:pPr>
      <w:ins w:id="1766" w:author="Christos-Emmanouil Anastasiou" w:date="2020-05-07T16:13:00Z">
        <w:r w:rsidRPr="00927353">
          <w:rPr>
            <w:rFonts w:ascii="Bell MT" w:hAnsi="Bell MT"/>
            <w:sz w:val="24"/>
            <w:szCs w:val="24"/>
            <w:rPrChange w:id="1767" w:author="Tassos Anastasiou" w:date="2020-05-09T17:33:00Z">
              <w:rPr/>
            </w:rPrChange>
          </w:rPr>
          <w:t>Generation of a 3D array of vo</w:t>
        </w:r>
      </w:ins>
      <w:ins w:id="1768" w:author="Christos-Emmanouil Anastasiou" w:date="2020-05-07T16:14:00Z">
        <w:r w:rsidRPr="00927353">
          <w:rPr>
            <w:rFonts w:ascii="Bell MT" w:hAnsi="Bell MT"/>
            <w:sz w:val="24"/>
            <w:szCs w:val="24"/>
            <w:rPrChange w:id="1769" w:author="Tassos Anastasiou" w:date="2020-05-09T17:33:00Z">
              <w:rPr/>
            </w:rPrChange>
          </w:rPr>
          <w:t>xels that make up a bigger cube</w:t>
        </w:r>
      </w:ins>
      <w:ins w:id="1770" w:author="Christos-Emmanouil Anastasiou" w:date="2020-05-07T16:15:00Z">
        <w:r w:rsidR="005623CB" w:rsidRPr="00927353">
          <w:rPr>
            <w:rFonts w:ascii="Bell MT" w:hAnsi="Bell MT"/>
            <w:sz w:val="24"/>
            <w:szCs w:val="24"/>
            <w:rPrChange w:id="1771" w:author="Tassos Anastasiou" w:date="2020-05-09T17:33:00Z">
              <w:rPr/>
            </w:rPrChange>
          </w:rPr>
          <w:t>. This will</w:t>
        </w:r>
      </w:ins>
      <w:ins w:id="1772" w:author="Christos-Emmanouil Anastasiou" w:date="2020-05-07T16:20:00Z">
        <w:r w:rsidR="00E602E4" w:rsidRPr="00927353">
          <w:rPr>
            <w:rFonts w:ascii="Bell MT" w:hAnsi="Bell MT"/>
            <w:sz w:val="24"/>
            <w:szCs w:val="24"/>
            <w:rPrChange w:id="1773" w:author="Tassos Anastasiou" w:date="2020-05-09T17:33:00Z">
              <w:rPr/>
            </w:rPrChange>
          </w:rPr>
          <w:t xml:space="preserve"> give</w:t>
        </w:r>
      </w:ins>
      <w:ins w:id="1774" w:author="Christos-Emmanouil Anastasiou" w:date="2020-05-07T16:15:00Z">
        <w:r w:rsidR="005623CB" w:rsidRPr="00927353">
          <w:rPr>
            <w:rFonts w:ascii="Bell MT" w:hAnsi="Bell MT"/>
            <w:sz w:val="24"/>
            <w:szCs w:val="24"/>
            <w:rPrChange w:id="1775" w:author="Tassos Anastasiou" w:date="2020-05-09T17:33:00Z">
              <w:rPr/>
            </w:rPrChange>
          </w:rPr>
          <w:t xml:space="preserve"> a glance of how a chunk will look like.</w:t>
        </w:r>
      </w:ins>
    </w:p>
    <w:p w14:paraId="3B1AEB3A" w14:textId="20B5D72B" w:rsidR="003E44A7" w:rsidRPr="00927353" w:rsidRDefault="003E44A7">
      <w:pPr>
        <w:pStyle w:val="ListParagraph"/>
        <w:numPr>
          <w:ilvl w:val="0"/>
          <w:numId w:val="9"/>
        </w:numPr>
        <w:rPr>
          <w:ins w:id="1776" w:author="Christos-Emmanouil Anastasiou" w:date="2020-05-02T19:12:00Z"/>
          <w:rFonts w:ascii="Bell MT" w:hAnsi="Bell MT"/>
          <w:b/>
          <w:bCs/>
          <w:sz w:val="24"/>
          <w:szCs w:val="24"/>
          <w:rPrChange w:id="1777" w:author="Tassos Anastasiou" w:date="2020-05-09T17:33:00Z">
            <w:rPr>
              <w:ins w:id="1778" w:author="Christos-Emmanouil Anastasiou" w:date="2020-05-02T19:12:00Z"/>
            </w:rPr>
          </w:rPrChange>
        </w:rPr>
        <w:pPrChange w:id="1779" w:author="Christos-Emmanouil Anastasiou" w:date="2020-05-07T16:11:00Z">
          <w:pPr/>
        </w:pPrChange>
      </w:pPr>
      <w:ins w:id="1780" w:author="Christos-Emmanouil Anastasiou" w:date="2020-05-07T16:14:00Z">
        <w:r w:rsidRPr="00927353">
          <w:rPr>
            <w:rFonts w:ascii="Bell MT" w:hAnsi="Bell MT"/>
            <w:sz w:val="24"/>
            <w:szCs w:val="24"/>
            <w:rPrChange w:id="1781" w:author="Tassos Anastasiou" w:date="2020-05-09T17:33:00Z">
              <w:rPr/>
            </w:rPrChange>
          </w:rPr>
          <w:t xml:space="preserve">Addition and removal of voxels using </w:t>
        </w:r>
      </w:ins>
      <w:ins w:id="1782" w:author="Christos-Emmanouil Anastasiou" w:date="2020-05-07T16:15:00Z">
        <w:r w:rsidR="00AE4FDB" w:rsidRPr="00927353">
          <w:rPr>
            <w:rFonts w:ascii="Bell MT" w:hAnsi="Bell MT"/>
            <w:sz w:val="24"/>
            <w:szCs w:val="24"/>
            <w:rPrChange w:id="1783" w:author="Tassos Anastasiou" w:date="2020-05-09T17:33:00Z">
              <w:rPr/>
            </w:rPrChange>
          </w:rPr>
          <w:t xml:space="preserve">ray casting. </w:t>
        </w:r>
      </w:ins>
      <w:ins w:id="1784" w:author="Christos-Emmanouil Anastasiou" w:date="2020-05-11T15:11:00Z">
        <w:r w:rsidR="009550B6">
          <w:rPr>
            <w:rFonts w:ascii="Bell MT" w:hAnsi="Bell MT"/>
            <w:sz w:val="24"/>
            <w:szCs w:val="24"/>
          </w:rPr>
          <w:t>Basic implementation</w:t>
        </w:r>
      </w:ins>
      <w:ins w:id="1785" w:author="Christos-Emmanouil Anastasiou" w:date="2020-05-10T10:37:00Z">
        <w:r w:rsidR="00855908">
          <w:rPr>
            <w:rFonts w:ascii="Bell MT" w:hAnsi="Bell MT"/>
            <w:sz w:val="24"/>
            <w:szCs w:val="24"/>
          </w:rPr>
          <w:t xml:space="preserve"> </w:t>
        </w:r>
      </w:ins>
      <w:commentRangeStart w:id="1786"/>
      <w:commentRangeEnd w:id="1786"/>
      <w:r w:rsidR="00E7746C">
        <w:rPr>
          <w:rStyle w:val="CommentReference"/>
        </w:rPr>
        <w:commentReference w:id="1786"/>
      </w:r>
      <w:ins w:id="1787" w:author="Christos-Emmanouil Anastasiou" w:date="2020-05-07T16:23:00Z">
        <w:r w:rsidR="00BC4341" w:rsidRPr="00927353">
          <w:rPr>
            <w:rFonts w:ascii="Bell MT" w:hAnsi="Bell MT"/>
            <w:sz w:val="24"/>
            <w:szCs w:val="24"/>
            <w:rPrChange w:id="1788" w:author="Tassos Anastasiou" w:date="2020-05-09T17:33:00Z">
              <w:rPr/>
            </w:rPrChange>
          </w:rPr>
          <w:t xml:space="preserve">of </w:t>
        </w:r>
        <w:r w:rsidR="00CD47ED" w:rsidRPr="00927353">
          <w:rPr>
            <w:rFonts w:ascii="Bell MT" w:hAnsi="Bell MT"/>
            <w:sz w:val="24"/>
            <w:szCs w:val="24"/>
            <w:rPrChange w:id="1789" w:author="Tassos Anastasiou" w:date="2020-05-09T17:33:00Z">
              <w:rPr/>
            </w:rPrChange>
          </w:rPr>
          <w:t>a</w:t>
        </w:r>
        <w:r w:rsidR="00BC4341" w:rsidRPr="00927353">
          <w:rPr>
            <w:rFonts w:ascii="Bell MT" w:hAnsi="Bell MT"/>
            <w:sz w:val="24"/>
            <w:szCs w:val="24"/>
            <w:rPrChange w:id="1790" w:author="Tassos Anastasiou" w:date="2020-05-09T17:33:00Z">
              <w:rPr/>
            </w:rPrChange>
          </w:rPr>
          <w:t xml:space="preserve"> destructible terrain.</w:t>
        </w:r>
      </w:ins>
    </w:p>
    <w:p w14:paraId="6730798B" w14:textId="07E28D7E" w:rsidR="00C75B10" w:rsidRDefault="00C75B10" w:rsidP="00C75B10">
      <w:pPr>
        <w:rPr>
          <w:ins w:id="1791" w:author="Christos-Emmanouil Anastasiou" w:date="2020-05-05T20:22:00Z"/>
          <w:b/>
          <w:bCs/>
        </w:rPr>
      </w:pPr>
      <w:ins w:id="1792" w:author="Christos-Emmanouil Anastasiou" w:date="2020-05-02T19:12:00Z">
        <w:r>
          <w:rPr>
            <w:b/>
            <w:bCs/>
          </w:rPr>
          <w:t>Should have</w:t>
        </w:r>
      </w:ins>
    </w:p>
    <w:p w14:paraId="195AC749" w14:textId="696E339D" w:rsidR="00D35D6A" w:rsidRPr="00927353" w:rsidRDefault="002F5D17">
      <w:pPr>
        <w:pStyle w:val="ListParagraph"/>
        <w:numPr>
          <w:ilvl w:val="0"/>
          <w:numId w:val="9"/>
        </w:numPr>
        <w:rPr>
          <w:ins w:id="1793" w:author="Christos-Emmanouil Anastasiou" w:date="2020-05-02T19:12:00Z"/>
          <w:rFonts w:ascii="Bell MT" w:hAnsi="Bell MT"/>
          <w:b/>
          <w:bCs/>
          <w:sz w:val="24"/>
          <w:szCs w:val="24"/>
          <w:rPrChange w:id="1794" w:author="Tassos Anastasiou" w:date="2020-05-09T17:34:00Z">
            <w:rPr>
              <w:ins w:id="1795" w:author="Christos-Emmanouil Anastasiou" w:date="2020-05-02T19:12:00Z"/>
            </w:rPr>
          </w:rPrChange>
        </w:rPr>
        <w:pPrChange w:id="1796" w:author="Christos-Emmanouil Anastasiou" w:date="2020-05-07T16:25:00Z">
          <w:pPr/>
        </w:pPrChange>
      </w:pPr>
      <w:ins w:id="1797" w:author="Christos-Emmanouil Anastasiou" w:date="2020-05-07T16:25:00Z">
        <w:r w:rsidRPr="00927353">
          <w:rPr>
            <w:rFonts w:ascii="Bell MT" w:hAnsi="Bell MT"/>
            <w:sz w:val="24"/>
            <w:szCs w:val="24"/>
            <w:rPrChange w:id="1798" w:author="Tassos Anastasiou" w:date="2020-05-09T17:34:00Z">
              <w:rPr/>
            </w:rPrChange>
          </w:rPr>
          <w:t>After the generation of a single chunk,</w:t>
        </w:r>
        <w:r w:rsidR="00DD5DE4" w:rsidRPr="00927353">
          <w:rPr>
            <w:rFonts w:ascii="Bell MT" w:hAnsi="Bell MT"/>
            <w:sz w:val="24"/>
            <w:szCs w:val="24"/>
            <w:rPrChange w:id="1799" w:author="Tassos Anastasiou" w:date="2020-05-09T17:34:00Z">
              <w:rPr/>
            </w:rPrChange>
          </w:rPr>
          <w:t xml:space="preserve"> a basic terrain can be produced by separating</w:t>
        </w:r>
      </w:ins>
      <w:ins w:id="1800" w:author="Christos-Emmanouil Anastasiou" w:date="2020-05-07T16:26:00Z">
        <w:r w:rsidR="00DA6BF2" w:rsidRPr="00927353">
          <w:rPr>
            <w:rFonts w:ascii="Bell MT" w:hAnsi="Bell MT"/>
            <w:sz w:val="24"/>
            <w:szCs w:val="24"/>
            <w:rPrChange w:id="1801" w:author="Tassos Anastasiou" w:date="2020-05-09T17:34:00Z">
              <w:rPr/>
            </w:rPrChange>
          </w:rPr>
          <w:t xml:space="preserve"> empty voxels to filled ones. This means that</w:t>
        </w:r>
      </w:ins>
      <w:ins w:id="1802" w:author="Christos-Emmanouil Anastasiou" w:date="2020-05-07T16:27:00Z">
        <w:r w:rsidR="00DB6152" w:rsidRPr="00927353">
          <w:rPr>
            <w:rFonts w:ascii="Bell MT" w:hAnsi="Bell MT"/>
            <w:sz w:val="24"/>
            <w:szCs w:val="24"/>
            <w:rPrChange w:id="1803" w:author="Tassos Anastasiou" w:date="2020-05-09T17:34:00Z">
              <w:rPr/>
            </w:rPrChange>
          </w:rPr>
          <w:t xml:space="preserve"> for each “air” type voxel, </w:t>
        </w:r>
        <w:r w:rsidR="002D02B7" w:rsidRPr="00927353">
          <w:rPr>
            <w:rFonts w:ascii="Bell MT" w:hAnsi="Bell MT"/>
            <w:sz w:val="24"/>
            <w:szCs w:val="24"/>
            <w:rPrChange w:id="1804" w:author="Tassos Anastasiou" w:date="2020-05-09T17:34:00Z">
              <w:rPr/>
            </w:rPrChange>
          </w:rPr>
          <w:t xml:space="preserve">the chunk generator will skip </w:t>
        </w:r>
      </w:ins>
      <w:ins w:id="1805" w:author="Christos-Emmanouil Anastasiou" w:date="2020-05-07T16:28:00Z">
        <w:r w:rsidR="002D02B7" w:rsidRPr="00927353">
          <w:rPr>
            <w:rFonts w:ascii="Bell MT" w:hAnsi="Bell MT"/>
            <w:sz w:val="24"/>
            <w:szCs w:val="24"/>
            <w:rPrChange w:id="1806" w:author="Tassos Anastasiou" w:date="2020-05-09T17:34:00Z">
              <w:rPr/>
            </w:rPrChange>
          </w:rPr>
          <w:t>until it finds an “earth” type voxel.</w:t>
        </w:r>
      </w:ins>
    </w:p>
    <w:p w14:paraId="49B3AAFA" w14:textId="4A9BEAF3" w:rsidR="00C75B10" w:rsidRDefault="00C75B10" w:rsidP="00C75B10">
      <w:pPr>
        <w:rPr>
          <w:ins w:id="1807" w:author="Christos-Emmanouil Anastasiou" w:date="2020-05-05T20:22:00Z"/>
          <w:b/>
          <w:bCs/>
        </w:rPr>
      </w:pPr>
      <w:ins w:id="1808" w:author="Christos-Emmanouil Anastasiou" w:date="2020-05-02T19:12:00Z">
        <w:r>
          <w:rPr>
            <w:b/>
            <w:bCs/>
          </w:rPr>
          <w:t>Could have</w:t>
        </w:r>
      </w:ins>
    </w:p>
    <w:p w14:paraId="5A91454A" w14:textId="124F310E" w:rsidR="00D35D6A" w:rsidRPr="00194A52" w:rsidRDefault="009041DD">
      <w:pPr>
        <w:pStyle w:val="ListParagraph"/>
        <w:numPr>
          <w:ilvl w:val="0"/>
          <w:numId w:val="9"/>
        </w:numPr>
        <w:rPr>
          <w:ins w:id="1809" w:author="Christos-Emmanouil Anastasiou" w:date="2020-05-02T19:12:00Z"/>
        </w:rPr>
        <w:pPrChange w:id="1810" w:author="Christos-Emmanouil Anastasiou" w:date="2020-05-07T16:28:00Z">
          <w:pPr/>
        </w:pPrChange>
      </w:pPr>
      <w:ins w:id="1811" w:author="Christos-Emmanouil Anastasiou" w:date="2020-05-07T16:29:00Z">
        <w:r w:rsidRPr="00927353">
          <w:rPr>
            <w:rFonts w:ascii="Bell MT" w:hAnsi="Bell MT"/>
            <w:sz w:val="24"/>
            <w:szCs w:val="24"/>
            <w:rPrChange w:id="1812" w:author="Tassos Anastasiou" w:date="2020-05-09T17:34:00Z">
              <w:rPr/>
            </w:rPrChange>
          </w:rPr>
          <w:t xml:space="preserve">By generating a chunk, there are going </w:t>
        </w:r>
      </w:ins>
      <w:ins w:id="1813" w:author="Christos-Emmanouil Anastasiou" w:date="2020-05-07T16:30:00Z">
        <w:r w:rsidRPr="00927353">
          <w:rPr>
            <w:rFonts w:ascii="Bell MT" w:hAnsi="Bell MT"/>
            <w:sz w:val="24"/>
            <w:szCs w:val="24"/>
            <w:rPrChange w:id="1814" w:author="Tassos Anastasiou" w:date="2020-05-09T17:34:00Z">
              <w:rPr/>
            </w:rPrChange>
          </w:rPr>
          <w:t xml:space="preserve">to be many voxels that occluded by </w:t>
        </w:r>
        <w:r w:rsidR="006C3F1B" w:rsidRPr="00927353">
          <w:rPr>
            <w:rFonts w:ascii="Bell MT" w:hAnsi="Bell MT"/>
            <w:sz w:val="24"/>
            <w:szCs w:val="24"/>
            <w:rPrChange w:id="1815" w:author="Tassos Anastasiou" w:date="2020-05-09T17:34:00Z">
              <w:rPr/>
            </w:rPrChange>
          </w:rPr>
          <w:t xml:space="preserve">voxels stationed at the outer layer of the chunk thus the renderer </w:t>
        </w:r>
        <w:r w:rsidR="004275F4" w:rsidRPr="00927353">
          <w:rPr>
            <w:rFonts w:ascii="Bell MT" w:hAnsi="Bell MT"/>
            <w:sz w:val="24"/>
            <w:szCs w:val="24"/>
            <w:rPrChange w:id="1816" w:author="Tassos Anastasiou" w:date="2020-05-09T17:34:00Z">
              <w:rPr/>
            </w:rPrChange>
          </w:rPr>
          <w:t xml:space="preserve">does not need to render all the sides of a voxel </w:t>
        </w:r>
      </w:ins>
      <w:ins w:id="1817" w:author="Christos-Emmanouil Anastasiou" w:date="2020-05-07T16:45:00Z">
        <w:r w:rsidR="00C534F2" w:rsidRPr="00927353">
          <w:rPr>
            <w:rFonts w:ascii="Bell MT" w:hAnsi="Bell MT"/>
            <w:sz w:val="24"/>
            <w:szCs w:val="24"/>
            <w:rPrChange w:id="1818" w:author="Tassos Anastasiou" w:date="2020-05-09T17:34:00Z">
              <w:rPr/>
            </w:rPrChange>
          </w:rPr>
          <w:t>unless</w:t>
        </w:r>
      </w:ins>
      <w:ins w:id="1819" w:author="Christos-Emmanouil Anastasiou" w:date="2020-05-07T16:31:00Z">
        <w:r w:rsidR="004275F4" w:rsidRPr="00927353">
          <w:rPr>
            <w:rFonts w:ascii="Bell MT" w:hAnsi="Bell MT"/>
            <w:sz w:val="24"/>
            <w:szCs w:val="24"/>
            <w:rPrChange w:id="1820" w:author="Tassos Anastasiou" w:date="2020-05-09T17:34:00Z">
              <w:rPr/>
            </w:rPrChange>
          </w:rPr>
          <w:t xml:space="preserve"> there no</w:t>
        </w:r>
      </w:ins>
      <w:ins w:id="1821" w:author="Christos-Emmanouil Anastasiou" w:date="2020-05-07T16:45:00Z">
        <w:r w:rsidR="00837495" w:rsidRPr="00927353">
          <w:rPr>
            <w:rFonts w:ascii="Bell MT" w:hAnsi="Bell MT"/>
            <w:sz w:val="24"/>
            <w:szCs w:val="24"/>
            <w:rPrChange w:id="1822" w:author="Tassos Anastasiou" w:date="2020-05-09T17:34:00Z">
              <w:rPr/>
            </w:rPrChange>
          </w:rPr>
          <w:t xml:space="preserve"> “solid”</w:t>
        </w:r>
      </w:ins>
      <w:ins w:id="1823" w:author="Christos-Emmanouil Anastasiou" w:date="2020-05-07T16:31:00Z">
        <w:r w:rsidR="004275F4" w:rsidRPr="00927353">
          <w:rPr>
            <w:rFonts w:ascii="Bell MT" w:hAnsi="Bell MT"/>
            <w:sz w:val="24"/>
            <w:szCs w:val="24"/>
            <w:rPrChange w:id="1824" w:author="Tassos Anastasiou" w:date="2020-05-09T17:34:00Z">
              <w:rPr/>
            </w:rPrChange>
          </w:rPr>
          <w:t xml:space="preserve"> voxel next to it. This will improve </w:t>
        </w:r>
      </w:ins>
      <w:ins w:id="1825" w:author="Christos-Emmanouil Anastasiou" w:date="2020-05-07T16:32:00Z">
        <w:r w:rsidR="00693A89" w:rsidRPr="00927353">
          <w:rPr>
            <w:rFonts w:ascii="Bell MT" w:hAnsi="Bell MT"/>
            <w:sz w:val="24"/>
            <w:szCs w:val="24"/>
            <w:rPrChange w:id="1826" w:author="Tassos Anastasiou" w:date="2020-05-09T17:34:00Z">
              <w:rPr/>
            </w:rPrChange>
          </w:rPr>
          <w:t xml:space="preserve">rendering performance </w:t>
        </w:r>
        <w:r w:rsidR="00A26896" w:rsidRPr="00927353">
          <w:rPr>
            <w:rFonts w:ascii="Bell MT" w:hAnsi="Bell MT"/>
            <w:sz w:val="24"/>
            <w:szCs w:val="24"/>
            <w:rPrChange w:id="1827" w:author="Tassos Anastasiou" w:date="2020-05-09T17:34:00Z">
              <w:rPr/>
            </w:rPrChange>
          </w:rPr>
          <w:t>making it more efficient to render more chunks</w:t>
        </w:r>
      </w:ins>
      <w:ins w:id="1828" w:author="Christos-Emmanouil Anastasiou" w:date="2020-05-07T16:45:00Z">
        <w:r w:rsidR="00DA6185" w:rsidRPr="00927353">
          <w:rPr>
            <w:rFonts w:ascii="Bell MT" w:hAnsi="Bell MT"/>
            <w:sz w:val="24"/>
            <w:szCs w:val="24"/>
            <w:rPrChange w:id="1829" w:author="Tassos Anastasiou" w:date="2020-05-09T17:34:00Z">
              <w:rPr/>
            </w:rPrChange>
          </w:rPr>
          <w:t xml:space="preserve"> that will</w:t>
        </w:r>
      </w:ins>
      <w:ins w:id="1830" w:author="Christos-Emmanouil Anastasiou" w:date="2020-05-07T16:32:00Z">
        <w:r w:rsidR="00A26896" w:rsidRPr="00927353">
          <w:rPr>
            <w:rFonts w:ascii="Bell MT" w:hAnsi="Bell MT"/>
            <w:sz w:val="24"/>
            <w:szCs w:val="24"/>
            <w:rPrChange w:id="1831" w:author="Tassos Anastasiou" w:date="2020-05-09T17:34:00Z">
              <w:rPr/>
            </w:rPrChange>
          </w:rPr>
          <w:t xml:space="preserve"> result </w:t>
        </w:r>
      </w:ins>
      <w:ins w:id="1832" w:author="Christos-Emmanouil Anastasiou" w:date="2020-05-07T16:34:00Z">
        <w:r w:rsidR="007A06F7" w:rsidRPr="00927353">
          <w:rPr>
            <w:rFonts w:ascii="Bell MT" w:hAnsi="Bell MT"/>
            <w:sz w:val="24"/>
            <w:szCs w:val="24"/>
            <w:rPrChange w:id="1833" w:author="Tassos Anastasiou" w:date="2020-05-09T17:34:00Z">
              <w:rPr/>
            </w:rPrChange>
          </w:rPr>
          <w:t xml:space="preserve">in a </w:t>
        </w:r>
        <w:r w:rsidR="005D1059" w:rsidRPr="00927353">
          <w:rPr>
            <w:rFonts w:ascii="Bell MT" w:hAnsi="Bell MT"/>
            <w:sz w:val="24"/>
            <w:szCs w:val="24"/>
            <w:rPrChange w:id="1834" w:author="Tassos Anastasiou" w:date="2020-05-09T17:34:00Z">
              <w:rPr/>
            </w:rPrChange>
          </w:rPr>
          <w:t>larger terrain</w:t>
        </w:r>
      </w:ins>
      <w:ins w:id="1835" w:author="Christos-Emmanouil Anastasiou" w:date="2020-05-07T16:32:00Z">
        <w:r w:rsidR="00A26896">
          <w:t>.</w:t>
        </w:r>
      </w:ins>
    </w:p>
    <w:p w14:paraId="0CB31EBA" w14:textId="121C1FFF" w:rsidR="00C75B10" w:rsidRDefault="00C75B10" w:rsidP="00C75B10">
      <w:pPr>
        <w:rPr>
          <w:ins w:id="1836" w:author="Christos-Emmanouil Anastasiou" w:date="2020-05-05T20:22:00Z"/>
          <w:b/>
          <w:bCs/>
        </w:rPr>
      </w:pPr>
      <w:ins w:id="1837" w:author="Christos-Emmanouil Anastasiou" w:date="2020-05-02T19:12:00Z">
        <w:r>
          <w:rPr>
            <w:b/>
            <w:bCs/>
          </w:rPr>
          <w:t>Won’t have</w:t>
        </w:r>
      </w:ins>
    </w:p>
    <w:p w14:paraId="5C0433A1" w14:textId="1F969DDB" w:rsidR="00D35D6A" w:rsidRPr="006E4399" w:rsidRDefault="00454DCE">
      <w:pPr>
        <w:pStyle w:val="ListParagraph"/>
        <w:numPr>
          <w:ilvl w:val="0"/>
          <w:numId w:val="9"/>
        </w:numPr>
        <w:rPr>
          <w:ins w:id="1838" w:author="Christos-Emmanouil Anastasiou" w:date="2020-05-02T19:12:00Z"/>
          <w:rFonts w:ascii="Bell MT" w:hAnsi="Bell MT"/>
          <w:sz w:val="24"/>
          <w:szCs w:val="24"/>
          <w:rPrChange w:id="1839" w:author="Tassos Anastasiou" w:date="2020-05-09T17:45:00Z">
            <w:rPr>
              <w:ins w:id="1840" w:author="Christos-Emmanouil Anastasiou" w:date="2020-05-02T19:12:00Z"/>
              <w:b/>
              <w:bCs/>
            </w:rPr>
          </w:rPrChange>
        </w:rPr>
        <w:pPrChange w:id="1841" w:author="Christos-Emmanouil Anastasiou" w:date="2020-05-07T17:59:00Z">
          <w:pPr/>
        </w:pPrChange>
      </w:pPr>
      <w:ins w:id="1842" w:author="Christos-Emmanouil Anastasiou" w:date="2020-05-07T17:59:00Z">
        <w:r w:rsidRPr="006E4399">
          <w:rPr>
            <w:rFonts w:ascii="Bell MT" w:hAnsi="Bell MT"/>
            <w:sz w:val="24"/>
            <w:szCs w:val="24"/>
            <w:rPrChange w:id="1843" w:author="Tassos Anastasiou" w:date="2020-05-09T17:45:00Z">
              <w:rPr/>
            </w:rPrChange>
          </w:rPr>
          <w:t>Any algorithm that cause</w:t>
        </w:r>
      </w:ins>
      <w:ins w:id="1844" w:author="Christos-Emmanouil Anastasiou" w:date="2020-05-07T18:06:00Z">
        <w:r w:rsidR="008A6669" w:rsidRPr="006E4399">
          <w:rPr>
            <w:rFonts w:ascii="Bell MT" w:hAnsi="Bell MT"/>
            <w:sz w:val="24"/>
            <w:szCs w:val="24"/>
            <w:rPrChange w:id="1845" w:author="Tassos Anastasiou" w:date="2020-05-09T17:45:00Z">
              <w:rPr/>
            </w:rPrChange>
          </w:rPr>
          <w:t>s</w:t>
        </w:r>
      </w:ins>
      <w:ins w:id="1846" w:author="Christos-Emmanouil Anastasiou" w:date="2020-05-07T17:59:00Z">
        <w:r w:rsidRPr="006E4399">
          <w:rPr>
            <w:rFonts w:ascii="Bell MT" w:hAnsi="Bell MT"/>
            <w:sz w:val="24"/>
            <w:szCs w:val="24"/>
            <w:rPrChange w:id="1847" w:author="Tassos Anastasiou" w:date="2020-05-09T17:45:00Z">
              <w:rPr/>
            </w:rPrChange>
          </w:rPr>
          <w:t xml:space="preserve"> turbulence </w:t>
        </w:r>
        <w:r w:rsidR="003A33B1" w:rsidRPr="006E4399">
          <w:rPr>
            <w:rFonts w:ascii="Bell MT" w:hAnsi="Bell MT"/>
            <w:sz w:val="24"/>
            <w:szCs w:val="24"/>
            <w:rPrChange w:id="1848" w:author="Tassos Anastasiou" w:date="2020-05-09T17:45:00Z">
              <w:rPr/>
            </w:rPrChange>
          </w:rPr>
          <w:t>or noise will not be implemented in this iteration.</w:t>
        </w:r>
      </w:ins>
    </w:p>
    <w:p w14:paraId="4EAE7A3F" w14:textId="283D97F5" w:rsidR="00C75B10" w:rsidRDefault="00C75B10">
      <w:pPr>
        <w:pStyle w:val="Heading3"/>
        <w:rPr>
          <w:ins w:id="1849" w:author="Christos-Emmanouil Anastasiou" w:date="2020-05-05T20:22:00Z"/>
        </w:rPr>
      </w:pPr>
      <w:bookmarkStart w:id="1850" w:name="_Toc40412191"/>
      <w:ins w:id="1851" w:author="Christos-Emmanouil Anastasiou" w:date="2020-05-02T19:12:00Z">
        <w:r w:rsidRPr="00ED3084">
          <w:t>Class diagram</w:t>
        </w:r>
      </w:ins>
      <w:bookmarkEnd w:id="1850"/>
    </w:p>
    <w:p w14:paraId="5DFB5E21" w14:textId="77777777" w:rsidR="00D35D6A" w:rsidRPr="00F836B0" w:rsidRDefault="00D35D6A">
      <w:pPr>
        <w:rPr>
          <w:ins w:id="1852" w:author="Christos-Emmanouil Anastasiou" w:date="2020-05-02T19:12:00Z"/>
        </w:rPr>
        <w:pPrChange w:id="1853" w:author="Christos-Emmanouil Anastasiou" w:date="2020-05-05T20:22:00Z">
          <w:pPr>
            <w:pStyle w:val="Heading2"/>
          </w:pPr>
        </w:pPrChange>
      </w:pPr>
    </w:p>
    <w:p w14:paraId="6E0DF71E" w14:textId="15467DAB" w:rsidR="000312A5" w:rsidRPr="004E67E7" w:rsidRDefault="003A483B">
      <w:pPr>
        <w:pStyle w:val="ListParagraph"/>
        <w:rPr>
          <w:ins w:id="1854" w:author="Christos-Emmanouil Anastasiou" w:date="2020-05-09T23:43:00Z"/>
          <w:rFonts w:ascii="Bell MT" w:hAnsi="Bell MT"/>
          <w:sz w:val="24"/>
          <w:szCs w:val="24"/>
          <w:rPrChange w:id="1855" w:author="Christos-Emmanouil Anastasiou" w:date="2020-05-11T19:30:00Z">
            <w:rPr>
              <w:ins w:id="1856" w:author="Christos-Emmanouil Anastasiou" w:date="2020-05-09T23:43:00Z"/>
            </w:rPr>
          </w:rPrChange>
        </w:rPr>
        <w:pPrChange w:id="1857" w:author="Christos-Emmanouil Anastasiou" w:date="2020-05-11T19:30:00Z">
          <w:pPr/>
        </w:pPrChange>
      </w:pPr>
      <w:ins w:id="1858" w:author="Christos-Emmanouil Anastasiou" w:date="2020-05-09T21:01:00Z">
        <w:r w:rsidRPr="004E67E7">
          <w:rPr>
            <w:rFonts w:ascii="Bell MT" w:hAnsi="Bell MT"/>
            <w:b/>
            <w:bCs/>
            <w:noProof/>
            <w:sz w:val="24"/>
            <w:szCs w:val="24"/>
            <w:rPrChange w:id="1859" w:author="Christos-Emmanouil Anastasiou" w:date="2020-05-11T19:30:00Z">
              <w:rPr>
                <w:noProof/>
              </w:rPr>
            </w:rPrChange>
          </w:rPr>
          <w:drawing>
            <wp:anchor distT="0" distB="0" distL="114300" distR="114300" simplePos="0" relativeHeight="251658241" behindDoc="0" locked="0" layoutInCell="1" allowOverlap="1" wp14:anchorId="046A25A4" wp14:editId="32652E34">
              <wp:simplePos x="0" y="0"/>
              <wp:positionH relativeFrom="column">
                <wp:posOffset>0</wp:posOffset>
              </wp:positionH>
              <wp:positionV relativeFrom="paragraph">
                <wp:posOffset>1270</wp:posOffset>
              </wp:positionV>
              <wp:extent cx="995496" cy="18440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95496" cy="1844040"/>
                      </a:xfrm>
                      <a:prstGeom prst="rect">
                        <a:avLst/>
                      </a:prstGeom>
                      <a:noFill/>
                    </pic:spPr>
                  </pic:pic>
                </a:graphicData>
              </a:graphic>
              <wp14:sizeRelH relativeFrom="page">
                <wp14:pctWidth>0</wp14:pctWidth>
              </wp14:sizeRelH>
              <wp14:sizeRelV relativeFrom="page">
                <wp14:pctHeight>0</wp14:pctHeight>
              </wp14:sizeRelV>
            </wp:anchor>
          </w:drawing>
        </w:r>
      </w:ins>
      <w:ins w:id="1860" w:author="Christos-Emmanouil Anastasiou" w:date="2020-05-09T21:02:00Z">
        <w:r w:rsidRPr="004E67E7">
          <w:rPr>
            <w:rFonts w:ascii="Bell MT" w:hAnsi="Bell MT"/>
            <w:b/>
            <w:bCs/>
            <w:sz w:val="24"/>
            <w:szCs w:val="24"/>
            <w:rPrChange w:id="1861" w:author="Christos-Emmanouil Anastasiou" w:date="2020-05-11T19:30:00Z">
              <w:rPr/>
            </w:rPrChange>
          </w:rPr>
          <w:t>Chunk</w:t>
        </w:r>
        <w:r w:rsidRPr="004E67E7">
          <w:rPr>
            <w:rFonts w:ascii="Bell MT" w:hAnsi="Bell MT"/>
            <w:sz w:val="24"/>
            <w:szCs w:val="24"/>
            <w:rPrChange w:id="1862" w:author="Christos-Emmanouil Anastasiou" w:date="2020-05-11T19:30:00Z">
              <w:rPr/>
            </w:rPrChange>
          </w:rPr>
          <w:t>:</w:t>
        </w:r>
      </w:ins>
      <w:ins w:id="1863" w:author="Christos-Emmanouil Anastasiou" w:date="2020-05-09T21:03:00Z">
        <w:r w:rsidR="004C4622" w:rsidRPr="004E67E7">
          <w:rPr>
            <w:rFonts w:ascii="Bell MT" w:hAnsi="Bell MT"/>
            <w:sz w:val="24"/>
            <w:szCs w:val="24"/>
            <w:rPrChange w:id="1864" w:author="Christos-Emmanouil Anastasiou" w:date="2020-05-11T19:30:00Z">
              <w:rPr/>
            </w:rPrChange>
          </w:rPr>
          <w:t xml:space="preserve"> </w:t>
        </w:r>
        <w:r w:rsidR="0074691E" w:rsidRPr="004E67E7">
          <w:rPr>
            <w:rFonts w:ascii="Bell MT" w:hAnsi="Bell MT"/>
            <w:sz w:val="24"/>
            <w:szCs w:val="24"/>
            <w:rPrChange w:id="1865" w:author="Christos-Emmanouil Anastasiou" w:date="2020-05-11T19:30:00Z">
              <w:rPr/>
            </w:rPrChange>
          </w:rPr>
          <w:t>the chunk clas</w:t>
        </w:r>
      </w:ins>
      <w:ins w:id="1866" w:author="Christos-Emmanouil Anastasiou" w:date="2020-05-09T21:05:00Z">
        <w:r w:rsidR="006446AE" w:rsidRPr="004E67E7">
          <w:rPr>
            <w:rFonts w:ascii="Bell MT" w:hAnsi="Bell MT"/>
            <w:sz w:val="24"/>
            <w:szCs w:val="24"/>
            <w:rPrChange w:id="1867" w:author="Christos-Emmanouil Anastasiou" w:date="2020-05-11T19:30:00Z">
              <w:rPr/>
            </w:rPrChange>
          </w:rPr>
          <w:t xml:space="preserve">s is responsible for the </w:t>
        </w:r>
      </w:ins>
      <w:ins w:id="1868" w:author="Christos-Emmanouil Anastasiou" w:date="2020-05-09T23:05:00Z">
        <w:r w:rsidR="002D410C" w:rsidRPr="004E67E7">
          <w:rPr>
            <w:rFonts w:ascii="Bell MT" w:hAnsi="Bell MT"/>
            <w:sz w:val="24"/>
            <w:szCs w:val="24"/>
            <w:rPrChange w:id="1869" w:author="Christos-Emmanouil Anastasiou" w:date="2020-05-11T19:30:00Z">
              <w:rPr/>
            </w:rPrChange>
          </w:rPr>
          <w:t>generation</w:t>
        </w:r>
      </w:ins>
      <w:ins w:id="1870" w:author="Christos-Emmanouil Anastasiou" w:date="2020-05-09T21:05:00Z">
        <w:r w:rsidR="00D944B9" w:rsidRPr="004E67E7">
          <w:rPr>
            <w:rFonts w:ascii="Bell MT" w:hAnsi="Bell MT"/>
            <w:sz w:val="24"/>
            <w:szCs w:val="24"/>
            <w:rPrChange w:id="1871" w:author="Christos-Emmanouil Anastasiou" w:date="2020-05-11T19:30:00Z">
              <w:rPr/>
            </w:rPrChange>
          </w:rPr>
          <w:t xml:space="preserve"> and management of </w:t>
        </w:r>
        <w:r w:rsidR="00964F89" w:rsidRPr="004E67E7">
          <w:rPr>
            <w:rFonts w:ascii="Bell MT" w:hAnsi="Bell MT"/>
            <w:sz w:val="24"/>
            <w:szCs w:val="24"/>
            <w:rPrChange w:id="1872" w:author="Christos-Emmanouil Anastasiou" w:date="2020-05-11T19:30:00Z">
              <w:rPr/>
            </w:rPrChange>
          </w:rPr>
          <w:t>a single chunk.</w:t>
        </w:r>
      </w:ins>
      <w:ins w:id="1873" w:author="Christos-Emmanouil Anastasiou" w:date="2020-05-10T09:34:00Z">
        <w:r w:rsidR="00495A18" w:rsidRPr="004E67E7">
          <w:rPr>
            <w:rFonts w:ascii="Bell MT" w:hAnsi="Bell MT"/>
            <w:sz w:val="24"/>
            <w:szCs w:val="24"/>
            <w:rPrChange w:id="1874" w:author="Christos-Emmanouil Anastasiou" w:date="2020-05-11T19:30:00Z">
              <w:rPr/>
            </w:rPrChange>
          </w:rPr>
          <w:t xml:space="preserve"> Starting</w:t>
        </w:r>
      </w:ins>
      <w:ins w:id="1875" w:author="Christos-Emmanouil Anastasiou" w:date="2020-05-09T21:05:00Z">
        <w:r w:rsidR="00964F89" w:rsidRPr="004E67E7">
          <w:rPr>
            <w:rFonts w:ascii="Bell MT" w:hAnsi="Bell MT"/>
            <w:sz w:val="24"/>
            <w:szCs w:val="24"/>
            <w:rPrChange w:id="1876" w:author="Christos-Emmanouil Anastasiou" w:date="2020-05-11T19:30:00Z">
              <w:rPr/>
            </w:rPrChange>
          </w:rPr>
          <w:t xml:space="preserve"> </w:t>
        </w:r>
      </w:ins>
      <w:ins w:id="1877" w:author="Christos-Emmanouil Anastasiou" w:date="2020-05-10T09:34:00Z">
        <w:r w:rsidR="00495A18" w:rsidRPr="004E67E7">
          <w:rPr>
            <w:rFonts w:ascii="Bell MT" w:hAnsi="Bell MT"/>
            <w:sz w:val="24"/>
            <w:szCs w:val="24"/>
            <w:rPrChange w:id="1878" w:author="Christos-Emmanouil Anastasiou" w:date="2020-05-11T19:30:00Z">
              <w:rPr/>
            </w:rPrChange>
          </w:rPr>
          <w:t>i</w:t>
        </w:r>
      </w:ins>
      <w:ins w:id="1879" w:author="Christos-Emmanouil Anastasiou" w:date="2020-05-09T23:09:00Z">
        <w:r w:rsidR="00C04A8F" w:rsidRPr="004E67E7">
          <w:rPr>
            <w:rFonts w:ascii="Bell MT" w:hAnsi="Bell MT"/>
            <w:sz w:val="24"/>
            <w:szCs w:val="24"/>
            <w:rPrChange w:id="1880" w:author="Christos-Emmanouil Anastasiou" w:date="2020-05-11T19:30:00Z">
              <w:rPr/>
            </w:rPrChange>
          </w:rPr>
          <w:t>n the constructo</w:t>
        </w:r>
      </w:ins>
      <w:ins w:id="1881" w:author="Christos-Emmanouil Anastasiou" w:date="2020-05-10T09:34:00Z">
        <w:r w:rsidR="00495A18" w:rsidRPr="004E67E7">
          <w:rPr>
            <w:rFonts w:ascii="Bell MT" w:hAnsi="Bell MT"/>
            <w:sz w:val="24"/>
            <w:szCs w:val="24"/>
            <w:rPrChange w:id="1882" w:author="Christos-Emmanouil Anastasiou" w:date="2020-05-11T19:30:00Z">
              <w:rPr/>
            </w:rPrChange>
          </w:rPr>
          <w:t>r where</w:t>
        </w:r>
      </w:ins>
      <w:ins w:id="1883" w:author="Christos-Emmanouil Anastasiou" w:date="2020-05-09T23:09:00Z">
        <w:r w:rsidR="00C04A8F" w:rsidRPr="004E67E7">
          <w:rPr>
            <w:rFonts w:ascii="Bell MT" w:hAnsi="Bell MT"/>
            <w:sz w:val="24"/>
            <w:szCs w:val="24"/>
            <w:rPrChange w:id="1884" w:author="Christos-Emmanouil Anastasiou" w:date="2020-05-11T19:30:00Z">
              <w:rPr/>
            </w:rPrChange>
          </w:rPr>
          <w:t xml:space="preserve"> a 3D array of voxels is initialised</w:t>
        </w:r>
      </w:ins>
      <w:ins w:id="1885" w:author="Christos-Emmanouil Anastasiou" w:date="2020-05-09T23:05:00Z">
        <w:r w:rsidR="009F2F33" w:rsidRPr="004E67E7">
          <w:rPr>
            <w:rFonts w:ascii="Bell MT" w:hAnsi="Bell MT"/>
            <w:sz w:val="24"/>
            <w:szCs w:val="24"/>
            <w:rPrChange w:id="1886" w:author="Christos-Emmanouil Anastasiou" w:date="2020-05-11T19:30:00Z">
              <w:rPr/>
            </w:rPrChange>
          </w:rPr>
          <w:t xml:space="preserve">. </w:t>
        </w:r>
      </w:ins>
      <w:ins w:id="1887" w:author="Christos-Emmanouil Anastasiou" w:date="2020-05-09T23:06:00Z">
        <w:r w:rsidR="0010713C" w:rsidRPr="004E67E7">
          <w:rPr>
            <w:rFonts w:ascii="Bell MT" w:hAnsi="Bell MT"/>
            <w:sz w:val="24"/>
            <w:szCs w:val="24"/>
            <w:rPrChange w:id="1888" w:author="Christos-Emmanouil Anastasiou" w:date="2020-05-11T19:30:00Z">
              <w:rPr/>
            </w:rPrChange>
          </w:rPr>
          <w:t>It is</w:t>
        </w:r>
      </w:ins>
      <w:ins w:id="1889" w:author="Christos-Emmanouil Anastasiou" w:date="2020-05-10T11:47:00Z">
        <w:r w:rsidR="003B230A" w:rsidRPr="004E67E7">
          <w:rPr>
            <w:rFonts w:ascii="Bell MT" w:hAnsi="Bell MT"/>
            <w:sz w:val="24"/>
            <w:szCs w:val="24"/>
            <w:rPrChange w:id="1890" w:author="Christos-Emmanouil Anastasiou" w:date="2020-05-11T19:30:00Z">
              <w:rPr/>
            </w:rPrChange>
          </w:rPr>
          <w:t xml:space="preserve"> worth noting that it is</w:t>
        </w:r>
      </w:ins>
      <w:ins w:id="1891" w:author="Christos-Emmanouil Anastasiou" w:date="2020-05-09T23:06:00Z">
        <w:r w:rsidR="0010713C" w:rsidRPr="004E67E7">
          <w:rPr>
            <w:rFonts w:ascii="Bell MT" w:hAnsi="Bell MT"/>
            <w:sz w:val="24"/>
            <w:szCs w:val="24"/>
            <w:rPrChange w:id="1892" w:author="Christos-Emmanouil Anastasiou" w:date="2020-05-11T19:30:00Z">
              <w:rPr/>
            </w:rPrChange>
          </w:rPr>
          <w:t xml:space="preserve"> not essential to store voxel data in a 3D array but makes it easier to read </w:t>
        </w:r>
        <w:r w:rsidR="00BA78F4" w:rsidRPr="004E67E7">
          <w:rPr>
            <w:rFonts w:ascii="Bell MT" w:hAnsi="Bell MT"/>
            <w:sz w:val="24"/>
            <w:szCs w:val="24"/>
            <w:rPrChange w:id="1893" w:author="Christos-Emmanouil Anastasiou" w:date="2020-05-11T19:30:00Z">
              <w:rPr/>
            </w:rPrChange>
          </w:rPr>
          <w:t>if</w:t>
        </w:r>
      </w:ins>
      <w:ins w:id="1894" w:author="Christos-Emmanouil Anastasiou" w:date="2020-05-09T23:12:00Z">
        <w:r w:rsidR="00E91C18" w:rsidRPr="004E67E7">
          <w:rPr>
            <w:rFonts w:ascii="Bell MT" w:hAnsi="Bell MT"/>
            <w:sz w:val="24"/>
            <w:szCs w:val="24"/>
            <w:rPrChange w:id="1895" w:author="Christos-Emmanouil Anastasiou" w:date="2020-05-11T19:30:00Z">
              <w:rPr/>
            </w:rPrChange>
          </w:rPr>
          <w:t>,</w:t>
        </w:r>
      </w:ins>
      <w:ins w:id="1896" w:author="Christos-Emmanouil Anastasiou" w:date="2020-05-09T23:06:00Z">
        <w:r w:rsidR="00BA78F4" w:rsidRPr="004E67E7">
          <w:rPr>
            <w:rFonts w:ascii="Bell MT" w:hAnsi="Bell MT"/>
            <w:sz w:val="24"/>
            <w:szCs w:val="24"/>
            <w:rPrChange w:id="1897" w:author="Christos-Emmanouil Anastasiou" w:date="2020-05-11T19:30:00Z">
              <w:rPr/>
            </w:rPrChange>
          </w:rPr>
          <w:t xml:space="preserve"> for example</w:t>
        </w:r>
      </w:ins>
      <w:ins w:id="1898" w:author="Christos-Emmanouil Anastasiou" w:date="2020-05-09T23:12:00Z">
        <w:r w:rsidR="00E91C18" w:rsidRPr="004E67E7">
          <w:rPr>
            <w:rFonts w:ascii="Bell MT" w:hAnsi="Bell MT"/>
            <w:sz w:val="24"/>
            <w:szCs w:val="24"/>
            <w:rPrChange w:id="1899" w:author="Christos-Emmanouil Anastasiou" w:date="2020-05-11T19:30:00Z">
              <w:rPr/>
            </w:rPrChange>
          </w:rPr>
          <w:t>,</w:t>
        </w:r>
      </w:ins>
      <w:ins w:id="1900" w:author="Christos-Emmanouil Anastasiou" w:date="2020-05-09T23:06:00Z">
        <w:r w:rsidR="00BA78F4" w:rsidRPr="004E67E7">
          <w:rPr>
            <w:rFonts w:ascii="Bell MT" w:hAnsi="Bell MT"/>
            <w:sz w:val="24"/>
            <w:szCs w:val="24"/>
            <w:rPrChange w:id="1901" w:author="Christos-Emmanouil Anastasiou" w:date="2020-05-11T19:30:00Z">
              <w:rPr/>
            </w:rPrChange>
          </w:rPr>
          <w:t xml:space="preserve"> a voxel</w:t>
        </w:r>
      </w:ins>
      <w:ins w:id="1902" w:author="Christos-Emmanouil Anastasiou" w:date="2020-05-11T21:49:00Z">
        <w:r w:rsidR="00281C2E">
          <w:rPr>
            <w:rFonts w:ascii="Bell MT" w:hAnsi="Bell MT"/>
            <w:sz w:val="24"/>
            <w:szCs w:val="24"/>
          </w:rPr>
          <w:t xml:space="preserve"> is</w:t>
        </w:r>
      </w:ins>
      <w:ins w:id="1903" w:author="Christos-Emmanouil Anastasiou" w:date="2020-05-09T23:06:00Z">
        <w:r w:rsidR="00BA78F4" w:rsidRPr="004E67E7">
          <w:rPr>
            <w:rFonts w:ascii="Bell MT" w:hAnsi="Bell MT"/>
            <w:sz w:val="24"/>
            <w:szCs w:val="24"/>
            <w:rPrChange w:id="1904" w:author="Christos-Emmanouil Anastasiou" w:date="2020-05-11T19:30:00Z">
              <w:rPr/>
            </w:rPrChange>
          </w:rPr>
          <w:t xml:space="preserve"> placed at 5,8,3 </w:t>
        </w:r>
      </w:ins>
      <w:ins w:id="1905" w:author="Christos-Emmanouil Anastasiou" w:date="2020-05-10T00:25:00Z">
        <w:r w:rsidR="00C46454" w:rsidRPr="004E67E7">
          <w:rPr>
            <w:rFonts w:ascii="Bell MT" w:hAnsi="Bell MT"/>
            <w:sz w:val="24"/>
            <w:szCs w:val="24"/>
            <w:rPrChange w:id="1906" w:author="Christos-Emmanouil Anastasiou" w:date="2020-05-11T19:30:00Z">
              <w:rPr/>
            </w:rPrChange>
          </w:rPr>
          <w:t xml:space="preserve">then it </w:t>
        </w:r>
      </w:ins>
      <w:ins w:id="1907" w:author="Christos-Emmanouil Anastasiou" w:date="2020-05-09T23:06:00Z">
        <w:r w:rsidR="00BA78F4" w:rsidRPr="004E67E7">
          <w:rPr>
            <w:rFonts w:ascii="Bell MT" w:hAnsi="Bell MT"/>
            <w:sz w:val="24"/>
            <w:szCs w:val="24"/>
            <w:rPrChange w:id="1908" w:author="Christos-Emmanouil Anastasiou" w:date="2020-05-11T19:30:00Z">
              <w:rPr/>
            </w:rPrChange>
          </w:rPr>
          <w:t xml:space="preserve">can be </w:t>
        </w:r>
      </w:ins>
      <w:ins w:id="1909" w:author="Christos-Emmanouil Anastasiou" w:date="2020-05-09T23:12:00Z">
        <w:r w:rsidR="009B1D88" w:rsidRPr="004E67E7">
          <w:rPr>
            <w:rFonts w:ascii="Bell MT" w:hAnsi="Bell MT"/>
            <w:sz w:val="24"/>
            <w:szCs w:val="24"/>
            <w:rPrChange w:id="1910" w:author="Christos-Emmanouil Anastasiou" w:date="2020-05-11T19:30:00Z">
              <w:rPr/>
            </w:rPrChange>
          </w:rPr>
          <w:t>accessed</w:t>
        </w:r>
      </w:ins>
      <w:ins w:id="1911" w:author="Christos-Emmanouil Anastasiou" w:date="2020-05-09T23:08:00Z">
        <w:r w:rsidR="00F764F5" w:rsidRPr="004E67E7">
          <w:rPr>
            <w:rFonts w:ascii="Bell MT" w:hAnsi="Bell MT"/>
            <w:sz w:val="24"/>
            <w:szCs w:val="24"/>
            <w:rPrChange w:id="1912" w:author="Christos-Emmanouil Anastasiou" w:date="2020-05-11T19:30:00Z">
              <w:rPr/>
            </w:rPrChange>
          </w:rPr>
          <w:t xml:space="preserve"> in</w:t>
        </w:r>
      </w:ins>
      <w:ins w:id="1913" w:author="Christos-Emmanouil Anastasiou" w:date="2020-05-09T23:07:00Z">
        <w:r w:rsidR="00682F75" w:rsidRPr="004E67E7">
          <w:rPr>
            <w:rFonts w:ascii="Bell MT" w:hAnsi="Bell MT"/>
            <w:sz w:val="24"/>
            <w:szCs w:val="24"/>
            <w:rPrChange w:id="1914" w:author="Christos-Emmanouil Anastasiou" w:date="2020-05-11T19:30:00Z">
              <w:rPr/>
            </w:rPrChange>
          </w:rPr>
          <w:t xml:space="preserve"> the array by</w:t>
        </w:r>
      </w:ins>
      <w:ins w:id="1915" w:author="Christos-Emmanouil Anastasiou" w:date="2020-05-09T23:12:00Z">
        <w:r w:rsidR="009B1D88" w:rsidRPr="004E67E7">
          <w:rPr>
            <w:rFonts w:ascii="Bell MT" w:hAnsi="Bell MT"/>
            <w:sz w:val="24"/>
            <w:szCs w:val="24"/>
            <w:rPrChange w:id="1916" w:author="Christos-Emmanouil Anastasiou" w:date="2020-05-11T19:30:00Z">
              <w:rPr/>
            </w:rPrChange>
          </w:rPr>
          <w:t xml:space="preserve"> calling</w:t>
        </w:r>
      </w:ins>
      <w:ins w:id="1917" w:author="Christos-Emmanouil Anastasiou" w:date="2020-05-09T23:07:00Z">
        <w:r w:rsidR="00042A37" w:rsidRPr="004E67E7">
          <w:rPr>
            <w:rFonts w:ascii="Bell MT" w:hAnsi="Bell MT"/>
            <w:sz w:val="24"/>
            <w:szCs w:val="24"/>
            <w:rPrChange w:id="1918" w:author="Christos-Emmanouil Anastasiou" w:date="2020-05-11T19:30:00Z">
              <w:rPr/>
            </w:rPrChange>
          </w:rPr>
          <w:t xml:space="preserve"> m_</w:t>
        </w:r>
      </w:ins>
      <w:ins w:id="1919" w:author="Christos-Emmanouil Anastasiou" w:date="2020-05-09T23:08:00Z">
        <w:r w:rsidR="00E908E8" w:rsidRPr="004E67E7">
          <w:rPr>
            <w:rFonts w:ascii="Bell MT" w:hAnsi="Bell MT"/>
            <w:sz w:val="24"/>
            <w:szCs w:val="24"/>
            <w:rPrChange w:id="1920" w:author="Christos-Emmanouil Anastasiou" w:date="2020-05-11T19:30:00Z">
              <w:rPr/>
            </w:rPrChange>
          </w:rPr>
          <w:t>pBlocks [</w:t>
        </w:r>
      </w:ins>
      <w:ins w:id="1921" w:author="Christos-Emmanouil Anastasiou" w:date="2020-05-09T23:07:00Z">
        <w:r w:rsidR="00042A37" w:rsidRPr="004E67E7">
          <w:rPr>
            <w:rFonts w:ascii="Bell MT" w:hAnsi="Bell MT"/>
            <w:sz w:val="24"/>
            <w:szCs w:val="24"/>
            <w:rPrChange w:id="1922" w:author="Christos-Emmanouil Anastasiou" w:date="2020-05-11T19:30:00Z">
              <w:rPr/>
            </w:rPrChange>
          </w:rPr>
          <w:t>5][8][3].</w:t>
        </w:r>
      </w:ins>
      <w:ins w:id="1923" w:author="Christos-Emmanouil Anastasiou" w:date="2020-05-09T23:13:00Z">
        <w:r w:rsidR="00650CEA" w:rsidRPr="004E67E7">
          <w:rPr>
            <w:rFonts w:ascii="Bell MT" w:hAnsi="Bell MT"/>
            <w:sz w:val="24"/>
            <w:szCs w:val="24"/>
            <w:rPrChange w:id="1924" w:author="Christos-Emmanouil Anastasiou" w:date="2020-05-11T19:30:00Z">
              <w:rPr/>
            </w:rPrChange>
          </w:rPr>
          <w:t xml:space="preserve"> By adding a </w:t>
        </w:r>
      </w:ins>
      <w:ins w:id="1925" w:author="Christos-Emmanouil Anastasiou" w:date="2020-05-09T23:14:00Z">
        <w:r w:rsidR="001C7E35" w:rsidRPr="004E67E7">
          <w:rPr>
            <w:rFonts w:ascii="Bell MT" w:hAnsi="Bell MT"/>
            <w:sz w:val="24"/>
            <w:szCs w:val="24"/>
            <w:rPrChange w:id="1926" w:author="Christos-Emmanouil Anastasiou" w:date="2020-05-11T19:30:00Z">
              <w:rPr/>
            </w:rPrChange>
          </w:rPr>
          <w:t>flag</w:t>
        </w:r>
      </w:ins>
      <w:ins w:id="1927" w:author="Christos-Emmanouil Anastasiou" w:date="2020-05-09T23:13:00Z">
        <w:r w:rsidR="00650CEA" w:rsidRPr="004E67E7">
          <w:rPr>
            <w:rFonts w:ascii="Bell MT" w:hAnsi="Bell MT"/>
            <w:sz w:val="24"/>
            <w:szCs w:val="24"/>
            <w:rPrChange w:id="1928" w:author="Christos-Emmanouil Anastasiou" w:date="2020-05-11T19:30:00Z">
              <w:rPr/>
            </w:rPrChange>
          </w:rPr>
          <w:t xml:space="preserve"> to each voxel </w:t>
        </w:r>
      </w:ins>
      <w:ins w:id="1929" w:author="Christos-Emmanouil Anastasiou" w:date="2020-05-09T23:14:00Z">
        <w:r w:rsidR="001C7E35" w:rsidRPr="004E67E7">
          <w:rPr>
            <w:rFonts w:ascii="Bell MT" w:hAnsi="Bell MT"/>
            <w:sz w:val="24"/>
            <w:szCs w:val="24"/>
            <w:rPrChange w:id="1930" w:author="Christos-Emmanouil Anastasiou" w:date="2020-05-11T19:30:00Z">
              <w:rPr/>
            </w:rPrChange>
          </w:rPr>
          <w:t>to</w:t>
        </w:r>
      </w:ins>
      <w:ins w:id="1931" w:author="Christos-Emmanouil Anastasiou" w:date="2020-05-09T23:13:00Z">
        <w:r w:rsidR="00650CEA" w:rsidRPr="004E67E7">
          <w:rPr>
            <w:rFonts w:ascii="Bell MT" w:hAnsi="Bell MT"/>
            <w:sz w:val="24"/>
            <w:szCs w:val="24"/>
            <w:rPrChange w:id="1932" w:author="Christos-Emmanouil Anastasiou" w:date="2020-05-11T19:30:00Z">
              <w:rPr/>
            </w:rPrChange>
          </w:rPr>
          <w:t xml:space="preserve"> determine if it</w:t>
        </w:r>
      </w:ins>
      <w:ins w:id="1933" w:author="Christos-Emmanouil Anastasiou" w:date="2020-05-09T23:14:00Z">
        <w:r w:rsidR="001C7E35" w:rsidRPr="004E67E7">
          <w:rPr>
            <w:rFonts w:ascii="Bell MT" w:hAnsi="Bell MT"/>
            <w:sz w:val="24"/>
            <w:szCs w:val="24"/>
            <w:rPrChange w:id="1934" w:author="Christos-Emmanouil Anastasiou" w:date="2020-05-11T19:30:00Z">
              <w:rPr/>
            </w:rPrChange>
          </w:rPr>
          <w:t xml:space="preserve"> is</w:t>
        </w:r>
      </w:ins>
      <w:ins w:id="1935" w:author="Christos-Emmanouil Anastasiou" w:date="2020-05-09T23:13:00Z">
        <w:r w:rsidR="00650CEA" w:rsidRPr="004E67E7">
          <w:rPr>
            <w:rFonts w:ascii="Bell MT" w:hAnsi="Bell MT"/>
            <w:sz w:val="24"/>
            <w:szCs w:val="24"/>
            <w:rPrChange w:id="1936" w:author="Christos-Emmanouil Anastasiou" w:date="2020-05-11T19:30:00Z">
              <w:rPr/>
            </w:rPrChange>
          </w:rPr>
          <w:t xml:space="preserve"> active or not</w:t>
        </w:r>
        <w:r w:rsidR="0087444B" w:rsidRPr="004E67E7">
          <w:rPr>
            <w:rFonts w:ascii="Bell MT" w:hAnsi="Bell MT"/>
            <w:sz w:val="24"/>
            <w:szCs w:val="24"/>
            <w:rPrChange w:id="1937" w:author="Christos-Emmanouil Anastasiou" w:date="2020-05-11T19:30:00Z">
              <w:rPr/>
            </w:rPrChange>
          </w:rPr>
          <w:t xml:space="preserve">, each voxel can be rendered or </w:t>
        </w:r>
      </w:ins>
      <w:ins w:id="1938" w:author="Christos-Emmanouil Anastasiou" w:date="2020-05-09T23:14:00Z">
        <w:r w:rsidR="000B4F1A" w:rsidRPr="004E67E7">
          <w:rPr>
            <w:rFonts w:ascii="Bell MT" w:hAnsi="Bell MT"/>
            <w:sz w:val="24"/>
            <w:szCs w:val="24"/>
            <w:rPrChange w:id="1939" w:author="Christos-Emmanouil Anastasiou" w:date="2020-05-11T19:30:00Z">
              <w:rPr/>
            </w:rPrChange>
          </w:rPr>
          <w:t>skipped based on that flag</w:t>
        </w:r>
      </w:ins>
      <w:ins w:id="1940" w:author="Christos-Emmanouil Anastasiou" w:date="2020-05-09T23:15:00Z">
        <w:r w:rsidR="00F86C5D" w:rsidRPr="004E67E7">
          <w:rPr>
            <w:rFonts w:ascii="Bell MT" w:hAnsi="Bell MT"/>
            <w:sz w:val="24"/>
            <w:szCs w:val="24"/>
            <w:rPrChange w:id="1941" w:author="Christos-Emmanouil Anastasiou" w:date="2020-05-11T19:30:00Z">
              <w:rPr/>
            </w:rPrChange>
          </w:rPr>
          <w:t xml:space="preserve">. </w:t>
        </w:r>
      </w:ins>
    </w:p>
    <w:p w14:paraId="0CB299C4" w14:textId="3C333270" w:rsidR="00263CFF" w:rsidRDefault="004D4B74" w:rsidP="004E67E7">
      <w:pPr>
        <w:pStyle w:val="ListParagraph"/>
        <w:rPr>
          <w:ins w:id="1942" w:author="Christos-Emmanouil Anastasiou" w:date="2020-05-11T22:11:00Z"/>
          <w:rFonts w:ascii="Bell MT" w:hAnsi="Bell MT"/>
          <w:sz w:val="24"/>
          <w:szCs w:val="24"/>
        </w:rPr>
      </w:pPr>
      <w:ins w:id="1943" w:author="Christos-Emmanouil Anastasiou" w:date="2020-05-09T23:51:00Z">
        <w:r w:rsidRPr="004E67E7">
          <w:rPr>
            <w:rFonts w:ascii="Bell MT" w:hAnsi="Bell MT"/>
            <w:sz w:val="24"/>
            <w:szCs w:val="24"/>
            <w:rPrChange w:id="1944" w:author="Christos-Emmanouil Anastasiou" w:date="2020-05-11T19:30:00Z">
              <w:rPr/>
            </w:rPrChange>
          </w:rPr>
          <w:t xml:space="preserve">The </w:t>
        </w:r>
      </w:ins>
      <w:ins w:id="1945" w:author="Christos-Emmanouil Anastasiou" w:date="2020-05-09T23:43:00Z">
        <w:r w:rsidR="000312A5" w:rsidRPr="004E67E7">
          <w:rPr>
            <w:rFonts w:ascii="Bell MT" w:hAnsi="Bell MT"/>
            <w:b/>
            <w:bCs/>
            <w:sz w:val="24"/>
            <w:szCs w:val="24"/>
            <w:rPrChange w:id="1946" w:author="Christos-Emmanouil Anastasiou" w:date="2020-05-11T19:31:00Z">
              <w:rPr/>
            </w:rPrChange>
          </w:rPr>
          <w:t>CreateMesh()</w:t>
        </w:r>
      </w:ins>
      <w:ins w:id="1947" w:author="Christos-Emmanouil Anastasiou" w:date="2020-05-09T23:51:00Z">
        <w:r w:rsidRPr="004E67E7">
          <w:rPr>
            <w:rFonts w:ascii="Bell MT" w:hAnsi="Bell MT"/>
            <w:sz w:val="24"/>
            <w:szCs w:val="24"/>
            <w:rPrChange w:id="1948" w:author="Christos-Emmanouil Anastasiou" w:date="2020-05-11T19:30:00Z">
              <w:rPr/>
            </w:rPrChange>
          </w:rPr>
          <w:t xml:space="preserve"> function</w:t>
        </w:r>
      </w:ins>
      <w:ins w:id="1949" w:author="Christos-Emmanouil Anastasiou" w:date="2020-05-09T23:43:00Z">
        <w:r w:rsidR="000312A5" w:rsidRPr="004E67E7">
          <w:rPr>
            <w:rFonts w:ascii="Bell MT" w:hAnsi="Bell MT"/>
            <w:sz w:val="24"/>
            <w:szCs w:val="24"/>
            <w:rPrChange w:id="1950" w:author="Christos-Emmanouil Anastasiou" w:date="2020-05-11T19:30:00Z">
              <w:rPr/>
            </w:rPrChange>
          </w:rPr>
          <w:t xml:space="preserve"> </w:t>
        </w:r>
        <w:r w:rsidR="00FB79F4" w:rsidRPr="004E67E7">
          <w:rPr>
            <w:rFonts w:ascii="Bell MT" w:hAnsi="Bell MT"/>
            <w:sz w:val="24"/>
            <w:szCs w:val="24"/>
            <w:rPrChange w:id="1951" w:author="Christos-Emmanouil Anastasiou" w:date="2020-05-11T19:30:00Z">
              <w:rPr/>
            </w:rPrChange>
          </w:rPr>
          <w:t xml:space="preserve">is where each </w:t>
        </w:r>
      </w:ins>
      <w:ins w:id="1952" w:author="Christos-Emmanouil Anastasiou" w:date="2020-05-09T23:55:00Z">
        <w:r w:rsidR="002F1FE1" w:rsidRPr="004E67E7">
          <w:rPr>
            <w:rFonts w:ascii="Bell MT" w:hAnsi="Bell MT"/>
            <w:sz w:val="24"/>
            <w:szCs w:val="24"/>
            <w:rPrChange w:id="1953" w:author="Christos-Emmanouil Anastasiou" w:date="2020-05-11T19:30:00Z">
              <w:rPr/>
            </w:rPrChange>
          </w:rPr>
          <w:t>cube</w:t>
        </w:r>
      </w:ins>
      <w:ins w:id="1954" w:author="Christos-Emmanouil Anastasiou" w:date="2020-05-09T23:43:00Z">
        <w:r w:rsidR="00FB79F4" w:rsidRPr="004E67E7">
          <w:rPr>
            <w:rFonts w:ascii="Bell MT" w:hAnsi="Bell MT"/>
            <w:sz w:val="24"/>
            <w:szCs w:val="24"/>
            <w:rPrChange w:id="1955" w:author="Christos-Emmanouil Anastasiou" w:date="2020-05-11T19:30:00Z">
              <w:rPr/>
            </w:rPrChange>
          </w:rPr>
          <w:t xml:space="preserve"> </w:t>
        </w:r>
      </w:ins>
      <w:ins w:id="1956" w:author="Christos-Emmanouil Anastasiou" w:date="2020-05-09T23:44:00Z">
        <w:r w:rsidR="004700DE" w:rsidRPr="004E67E7">
          <w:rPr>
            <w:rFonts w:ascii="Bell MT" w:hAnsi="Bell MT"/>
            <w:sz w:val="24"/>
            <w:szCs w:val="24"/>
            <w:rPrChange w:id="1957" w:author="Christos-Emmanouil Anastasiou" w:date="2020-05-11T19:30:00Z">
              <w:rPr/>
            </w:rPrChange>
          </w:rPr>
          <w:t xml:space="preserve">mesh is </w:t>
        </w:r>
      </w:ins>
      <w:ins w:id="1958" w:author="Christos-Emmanouil Anastasiou" w:date="2020-05-09T23:54:00Z">
        <w:r w:rsidR="00C73D8F" w:rsidRPr="004E67E7">
          <w:rPr>
            <w:rFonts w:ascii="Bell MT" w:hAnsi="Bell MT"/>
            <w:sz w:val="24"/>
            <w:szCs w:val="24"/>
            <w:rPrChange w:id="1959" w:author="Christos-Emmanouil Anastasiou" w:date="2020-05-11T19:30:00Z">
              <w:rPr/>
            </w:rPrChange>
          </w:rPr>
          <w:t xml:space="preserve">initialised and </w:t>
        </w:r>
      </w:ins>
      <w:ins w:id="1960" w:author="Christos-Emmanouil Anastasiou" w:date="2020-05-09T23:55:00Z">
        <w:r w:rsidR="0073652B" w:rsidRPr="004E67E7">
          <w:rPr>
            <w:rFonts w:ascii="Bell MT" w:hAnsi="Bell MT"/>
            <w:sz w:val="24"/>
            <w:szCs w:val="24"/>
            <w:rPrChange w:id="1961" w:author="Christos-Emmanouil Anastasiou" w:date="2020-05-11T19:30:00Z">
              <w:rPr/>
            </w:rPrChange>
          </w:rPr>
          <w:t>placed next to each other</w:t>
        </w:r>
      </w:ins>
      <w:ins w:id="1962" w:author="Christos-Emmanouil Anastasiou" w:date="2020-05-09T23:57:00Z">
        <w:r w:rsidR="00340D8B" w:rsidRPr="004E67E7">
          <w:rPr>
            <w:rFonts w:ascii="Bell MT" w:hAnsi="Bell MT"/>
            <w:sz w:val="24"/>
            <w:szCs w:val="24"/>
            <w:rPrChange w:id="1963" w:author="Christos-Emmanouil Anastasiou" w:date="2020-05-11T19:30:00Z">
              <w:rPr/>
            </w:rPrChange>
          </w:rPr>
          <w:t xml:space="preserve"> to make up a whole chunk</w:t>
        </w:r>
      </w:ins>
      <w:ins w:id="1964" w:author="Christos-Emmanouil Anastasiou" w:date="2020-05-09T23:44:00Z">
        <w:r w:rsidR="004700DE" w:rsidRPr="004E67E7">
          <w:rPr>
            <w:rFonts w:ascii="Bell MT" w:hAnsi="Bell MT"/>
            <w:sz w:val="24"/>
            <w:szCs w:val="24"/>
            <w:rPrChange w:id="1965" w:author="Christos-Emmanouil Anastasiou" w:date="2020-05-11T19:30:00Z">
              <w:rPr/>
            </w:rPrChange>
          </w:rPr>
          <w:t>.</w:t>
        </w:r>
      </w:ins>
      <w:ins w:id="1966" w:author="Christos-Emmanouil Anastasiou" w:date="2020-05-10T00:33:00Z">
        <w:r w:rsidR="0022630C" w:rsidRPr="004E67E7">
          <w:rPr>
            <w:rFonts w:ascii="Bell MT" w:hAnsi="Bell MT"/>
            <w:sz w:val="24"/>
            <w:szCs w:val="24"/>
            <w:rPrChange w:id="1967" w:author="Christos-Emmanouil Anastasiou" w:date="2020-05-11T19:30:00Z">
              <w:rPr/>
            </w:rPrChange>
          </w:rPr>
          <w:t xml:space="preserve"> The way that this works</w:t>
        </w:r>
        <w:r w:rsidR="00A467BF" w:rsidRPr="004E67E7">
          <w:rPr>
            <w:rFonts w:ascii="Bell MT" w:hAnsi="Bell MT"/>
            <w:sz w:val="24"/>
            <w:szCs w:val="24"/>
            <w:rPrChange w:id="1968" w:author="Christos-Emmanouil Anastasiou" w:date="2020-05-11T19:30:00Z">
              <w:rPr/>
            </w:rPrChange>
          </w:rPr>
          <w:t xml:space="preserve"> is </w:t>
        </w:r>
      </w:ins>
      <w:ins w:id="1969" w:author="Christos-Emmanouil Anastasiou" w:date="2020-05-10T00:34:00Z">
        <w:r w:rsidR="00A467BF" w:rsidRPr="004E67E7">
          <w:rPr>
            <w:rFonts w:ascii="Bell MT" w:hAnsi="Bell MT"/>
            <w:sz w:val="24"/>
            <w:szCs w:val="24"/>
            <w:rPrChange w:id="1970" w:author="Christos-Emmanouil Anastasiou" w:date="2020-05-11T19:30:00Z">
              <w:rPr/>
            </w:rPrChange>
          </w:rPr>
          <w:t xml:space="preserve">we are iterating through </w:t>
        </w:r>
        <w:r w:rsidR="004F5D38" w:rsidRPr="004E67E7">
          <w:rPr>
            <w:rFonts w:ascii="Bell MT" w:hAnsi="Bell MT"/>
            <w:sz w:val="24"/>
            <w:szCs w:val="24"/>
            <w:rPrChange w:id="1971" w:author="Christos-Emmanouil Anastasiou" w:date="2020-05-11T19:30:00Z">
              <w:rPr/>
            </w:rPrChange>
          </w:rPr>
          <w:t>each block position in the chunk</w:t>
        </w:r>
      </w:ins>
      <w:ins w:id="1972" w:author="Christos-Emmanouil Anastasiou" w:date="2020-05-10T00:37:00Z">
        <w:r w:rsidR="002634BF" w:rsidRPr="004E67E7">
          <w:rPr>
            <w:rFonts w:ascii="Bell MT" w:hAnsi="Bell MT"/>
            <w:sz w:val="24"/>
            <w:szCs w:val="24"/>
            <w:rPrChange w:id="1973" w:author="Christos-Emmanouil Anastasiou" w:date="2020-05-11T19:30:00Z">
              <w:rPr/>
            </w:rPrChange>
          </w:rPr>
          <w:t xml:space="preserve"> and</w:t>
        </w:r>
      </w:ins>
      <w:ins w:id="1974" w:author="Christos-Emmanouil Anastasiou" w:date="2020-05-10T00:34:00Z">
        <w:r w:rsidR="004F5D38" w:rsidRPr="004E67E7">
          <w:rPr>
            <w:rFonts w:ascii="Bell MT" w:hAnsi="Bell MT"/>
            <w:sz w:val="24"/>
            <w:szCs w:val="24"/>
            <w:rPrChange w:id="1975" w:author="Christos-Emmanouil Anastasiou" w:date="2020-05-11T19:30:00Z">
              <w:rPr/>
            </w:rPrChange>
          </w:rPr>
          <w:t xml:space="preserve"> </w:t>
        </w:r>
      </w:ins>
      <w:ins w:id="1976" w:author="Christos-Emmanouil Anastasiou" w:date="2020-05-11T21:51:00Z">
        <w:r w:rsidR="002031A4">
          <w:rPr>
            <w:rFonts w:ascii="Bell MT" w:hAnsi="Bell MT"/>
            <w:sz w:val="24"/>
            <w:szCs w:val="24"/>
          </w:rPr>
          <w:lastRenderedPageBreak/>
          <w:t>translating</w:t>
        </w:r>
      </w:ins>
      <w:ins w:id="1977" w:author="Christos-Emmanouil Anastasiou" w:date="2020-05-10T00:34:00Z">
        <w:r w:rsidR="004F5D38" w:rsidRPr="004E67E7">
          <w:rPr>
            <w:rFonts w:ascii="Bell MT" w:hAnsi="Bell MT"/>
            <w:sz w:val="24"/>
            <w:szCs w:val="24"/>
            <w:rPrChange w:id="1978" w:author="Christos-Emmanouil Anastasiou" w:date="2020-05-11T19:30:00Z">
              <w:rPr/>
            </w:rPrChange>
          </w:rPr>
          <w:t xml:space="preserve"> a cube to that position</w:t>
        </w:r>
      </w:ins>
      <w:ins w:id="1979" w:author="Christos-Emmanouil Anastasiou" w:date="2020-05-10T00:33:00Z">
        <w:r w:rsidR="0022630C" w:rsidRPr="004E67E7">
          <w:rPr>
            <w:rFonts w:ascii="Bell MT" w:hAnsi="Bell MT"/>
            <w:sz w:val="24"/>
            <w:szCs w:val="24"/>
            <w:rPrChange w:id="1980" w:author="Christos-Emmanouil Anastasiou" w:date="2020-05-11T19:30:00Z">
              <w:rPr/>
            </w:rPrChange>
          </w:rPr>
          <w:t>.</w:t>
        </w:r>
      </w:ins>
      <w:ins w:id="1981" w:author="Christos-Emmanouil Anastasiou" w:date="2020-05-10T00:36:00Z">
        <w:r w:rsidR="002634BF" w:rsidRPr="004E67E7">
          <w:rPr>
            <w:rFonts w:ascii="Bell MT" w:hAnsi="Bell MT"/>
            <w:sz w:val="24"/>
            <w:szCs w:val="24"/>
            <w:rPrChange w:id="1982" w:author="Christos-Emmanouil Anastasiou" w:date="2020-05-11T19:30:00Z">
              <w:rPr/>
            </w:rPrChange>
          </w:rPr>
          <w:t xml:space="preserve"> </w:t>
        </w:r>
      </w:ins>
      <w:ins w:id="1983" w:author="Christos-Emmanouil Anastasiou" w:date="2020-05-09T23:44:00Z">
        <w:r w:rsidR="004700DE" w:rsidRPr="004E67E7">
          <w:rPr>
            <w:rFonts w:ascii="Bell MT" w:hAnsi="Bell MT"/>
            <w:sz w:val="24"/>
            <w:szCs w:val="24"/>
            <w:rPrChange w:id="1984" w:author="Christos-Emmanouil Anastasiou" w:date="2020-05-11T19:30:00Z">
              <w:rPr/>
            </w:rPrChange>
          </w:rPr>
          <w:t xml:space="preserve">As each </w:t>
        </w:r>
      </w:ins>
      <w:ins w:id="1985" w:author="Christos-Emmanouil Anastasiou" w:date="2020-05-10T00:33:00Z">
        <w:r w:rsidR="00216C2E" w:rsidRPr="004E67E7">
          <w:rPr>
            <w:rFonts w:ascii="Bell MT" w:hAnsi="Bell MT"/>
            <w:sz w:val="24"/>
            <w:szCs w:val="24"/>
            <w:rPrChange w:id="1986" w:author="Christos-Emmanouil Anastasiou" w:date="2020-05-11T19:30:00Z">
              <w:rPr/>
            </w:rPrChange>
          </w:rPr>
          <w:t>block</w:t>
        </w:r>
      </w:ins>
      <w:ins w:id="1987" w:author="Christos-Emmanouil Anastasiou" w:date="2020-05-09T23:44:00Z">
        <w:r w:rsidR="004700DE" w:rsidRPr="004E67E7">
          <w:rPr>
            <w:rFonts w:ascii="Bell MT" w:hAnsi="Bell MT"/>
            <w:sz w:val="24"/>
            <w:szCs w:val="24"/>
            <w:rPrChange w:id="1988" w:author="Christos-Emmanouil Anastasiou" w:date="2020-05-11T19:30:00Z">
              <w:rPr/>
            </w:rPrChange>
          </w:rPr>
          <w:t xml:space="preserve"> is a drawableGameObject</w:t>
        </w:r>
      </w:ins>
      <w:ins w:id="1989" w:author="Christos-Emmanouil Anastasiou" w:date="2020-05-09T23:46:00Z">
        <w:r w:rsidR="007F685D" w:rsidRPr="004E67E7">
          <w:rPr>
            <w:rFonts w:ascii="Bell MT" w:hAnsi="Bell MT"/>
            <w:sz w:val="24"/>
            <w:szCs w:val="24"/>
            <w:rPrChange w:id="1990" w:author="Christos-Emmanouil Anastasiou" w:date="2020-05-11T19:30:00Z">
              <w:rPr/>
            </w:rPrChange>
          </w:rPr>
          <w:t xml:space="preserve">, </w:t>
        </w:r>
      </w:ins>
      <w:ins w:id="1991" w:author="Christos-Emmanouil Anastasiou" w:date="2020-05-09T23:47:00Z">
        <w:r w:rsidR="007F685D" w:rsidRPr="004E67E7">
          <w:rPr>
            <w:rFonts w:ascii="Bell MT" w:hAnsi="Bell MT"/>
            <w:sz w:val="24"/>
            <w:szCs w:val="24"/>
            <w:rPrChange w:id="1992" w:author="Christos-Emmanouil Anastasiou" w:date="2020-05-11T19:30:00Z">
              <w:rPr/>
            </w:rPrChange>
          </w:rPr>
          <w:t>it</w:t>
        </w:r>
      </w:ins>
      <w:ins w:id="1993" w:author="Christos-Emmanouil Anastasiou" w:date="2020-05-09T23:45:00Z">
        <w:r w:rsidR="00610333" w:rsidRPr="004E67E7">
          <w:rPr>
            <w:rFonts w:ascii="Bell MT" w:hAnsi="Bell MT"/>
            <w:sz w:val="24"/>
            <w:szCs w:val="24"/>
            <w:rPrChange w:id="1994" w:author="Christos-Emmanouil Anastasiou" w:date="2020-05-11T19:30:00Z">
              <w:rPr/>
            </w:rPrChange>
          </w:rPr>
          <w:t xml:space="preserve"> mean</w:t>
        </w:r>
      </w:ins>
      <w:ins w:id="1995" w:author="Christos-Emmanouil Anastasiou" w:date="2020-05-09T23:46:00Z">
        <w:r w:rsidR="007F685D" w:rsidRPr="004E67E7">
          <w:rPr>
            <w:rFonts w:ascii="Bell MT" w:hAnsi="Bell MT"/>
            <w:sz w:val="24"/>
            <w:szCs w:val="24"/>
            <w:rPrChange w:id="1996" w:author="Christos-Emmanouil Anastasiou" w:date="2020-05-11T19:30:00Z">
              <w:rPr/>
            </w:rPrChange>
          </w:rPr>
          <w:t>s</w:t>
        </w:r>
      </w:ins>
      <w:ins w:id="1997" w:author="Christos-Emmanouil Anastasiou" w:date="2020-05-09T23:45:00Z">
        <w:r w:rsidR="00610333" w:rsidRPr="004E67E7">
          <w:rPr>
            <w:rFonts w:ascii="Bell MT" w:hAnsi="Bell MT"/>
            <w:sz w:val="24"/>
            <w:szCs w:val="24"/>
            <w:rPrChange w:id="1998" w:author="Christos-Emmanouil Anastasiou" w:date="2020-05-11T19:30:00Z">
              <w:rPr/>
            </w:rPrChange>
          </w:rPr>
          <w:t xml:space="preserve"> that a vertex</w:t>
        </w:r>
      </w:ins>
      <w:ins w:id="1999" w:author="Christos-Emmanouil Anastasiou" w:date="2020-05-09T23:57:00Z">
        <w:r w:rsidR="00735331" w:rsidRPr="004E67E7">
          <w:rPr>
            <w:rFonts w:ascii="Bell MT" w:hAnsi="Bell MT"/>
            <w:sz w:val="24"/>
            <w:szCs w:val="24"/>
            <w:rPrChange w:id="2000" w:author="Christos-Emmanouil Anastasiou" w:date="2020-05-11T19:30:00Z">
              <w:rPr/>
            </w:rPrChange>
          </w:rPr>
          <w:t xml:space="preserve"> and</w:t>
        </w:r>
      </w:ins>
      <w:ins w:id="2001" w:author="Christos-Emmanouil Anastasiou" w:date="2020-05-09T23:46:00Z">
        <w:r w:rsidR="00725709" w:rsidRPr="004E67E7">
          <w:rPr>
            <w:rFonts w:ascii="Bell MT" w:hAnsi="Bell MT"/>
            <w:sz w:val="24"/>
            <w:szCs w:val="24"/>
            <w:rPrChange w:id="2002" w:author="Christos-Emmanouil Anastasiou" w:date="2020-05-11T19:30:00Z">
              <w:rPr/>
            </w:rPrChange>
          </w:rPr>
          <w:t xml:space="preserve"> index buffer</w:t>
        </w:r>
      </w:ins>
      <w:ins w:id="2003" w:author="Christos-Emmanouil Anastasiou" w:date="2020-05-09T23:57:00Z">
        <w:r w:rsidR="00735331" w:rsidRPr="004E67E7">
          <w:rPr>
            <w:rFonts w:ascii="Bell MT" w:hAnsi="Bell MT"/>
            <w:sz w:val="24"/>
            <w:szCs w:val="24"/>
            <w:rPrChange w:id="2004" w:author="Christos-Emmanouil Anastasiou" w:date="2020-05-11T19:30:00Z">
              <w:rPr/>
            </w:rPrChange>
          </w:rPr>
          <w:t xml:space="preserve"> as well as</w:t>
        </w:r>
      </w:ins>
      <w:ins w:id="2005" w:author="Christos-Emmanouil Anastasiou" w:date="2020-05-09T23:46:00Z">
        <w:r w:rsidR="00725709" w:rsidRPr="004E67E7">
          <w:rPr>
            <w:rFonts w:ascii="Bell MT" w:hAnsi="Bell MT"/>
            <w:sz w:val="24"/>
            <w:szCs w:val="24"/>
            <w:rPrChange w:id="2006" w:author="Christos-Emmanouil Anastasiou" w:date="2020-05-11T19:30:00Z">
              <w:rPr/>
            </w:rPrChange>
          </w:rPr>
          <w:t xml:space="preserve"> a </w:t>
        </w:r>
        <w:r w:rsidR="00E5156F" w:rsidRPr="004E67E7">
          <w:rPr>
            <w:rFonts w:ascii="Bell MT" w:hAnsi="Bell MT"/>
            <w:sz w:val="24"/>
            <w:szCs w:val="24"/>
            <w:rPrChange w:id="2007" w:author="Christos-Emmanouil Anastasiou" w:date="2020-05-11T19:30:00Z">
              <w:rPr/>
            </w:rPrChange>
          </w:rPr>
          <w:t>vertex</w:t>
        </w:r>
      </w:ins>
      <w:ins w:id="2008" w:author="Christos-Emmanouil Anastasiou" w:date="2020-05-09T23:57:00Z">
        <w:r w:rsidR="00735331" w:rsidRPr="004E67E7">
          <w:rPr>
            <w:rFonts w:ascii="Bell MT" w:hAnsi="Bell MT"/>
            <w:sz w:val="24"/>
            <w:szCs w:val="24"/>
            <w:rPrChange w:id="2009" w:author="Christos-Emmanouil Anastasiou" w:date="2020-05-11T19:30:00Z">
              <w:rPr/>
            </w:rPrChange>
          </w:rPr>
          <w:t xml:space="preserve"> and</w:t>
        </w:r>
      </w:ins>
      <w:ins w:id="2010" w:author="Christos-Emmanouil Anastasiou" w:date="2020-05-09T23:46:00Z">
        <w:r w:rsidR="00E5156F" w:rsidRPr="004E67E7">
          <w:rPr>
            <w:rFonts w:ascii="Bell MT" w:hAnsi="Bell MT"/>
            <w:sz w:val="24"/>
            <w:szCs w:val="24"/>
            <w:rPrChange w:id="2011" w:author="Christos-Emmanouil Anastasiou" w:date="2020-05-11T19:30:00Z">
              <w:rPr/>
            </w:rPrChange>
          </w:rPr>
          <w:t xml:space="preserve"> pixel shader are created for </w:t>
        </w:r>
      </w:ins>
      <w:ins w:id="2012" w:author="Christos-Emmanouil Anastasiou" w:date="2020-05-09T23:51:00Z">
        <w:r w:rsidR="000A0E1C" w:rsidRPr="004E67E7">
          <w:rPr>
            <w:rFonts w:ascii="Bell MT" w:hAnsi="Bell MT"/>
            <w:sz w:val="24"/>
            <w:szCs w:val="24"/>
            <w:rPrChange w:id="2013" w:author="Christos-Emmanouil Anastasiou" w:date="2020-05-11T19:30:00Z">
              <w:rPr/>
            </w:rPrChange>
          </w:rPr>
          <w:t xml:space="preserve">each </w:t>
        </w:r>
      </w:ins>
      <w:ins w:id="2014" w:author="Christos-Emmanouil Anastasiou" w:date="2020-05-09T23:52:00Z">
        <w:r w:rsidR="000A0E1C" w:rsidRPr="004E67E7">
          <w:rPr>
            <w:rFonts w:ascii="Bell MT" w:hAnsi="Bell MT"/>
            <w:sz w:val="24"/>
            <w:szCs w:val="24"/>
            <w:rPrChange w:id="2015" w:author="Christos-Emmanouil Anastasiou" w:date="2020-05-11T19:30:00Z">
              <w:rPr/>
            </w:rPrChange>
          </w:rPr>
          <w:t>cube</w:t>
        </w:r>
      </w:ins>
      <w:ins w:id="2016" w:author="Christos-Emmanouil Anastasiou" w:date="2020-05-09T23:58:00Z">
        <w:r w:rsidR="0026346A" w:rsidRPr="004E67E7">
          <w:rPr>
            <w:rFonts w:ascii="Bell MT" w:hAnsi="Bell MT"/>
            <w:sz w:val="24"/>
            <w:szCs w:val="24"/>
            <w:rPrChange w:id="2017" w:author="Christos-Emmanouil Anastasiou" w:date="2020-05-11T19:30:00Z">
              <w:rPr/>
            </w:rPrChange>
          </w:rPr>
          <w:t>.</w:t>
        </w:r>
      </w:ins>
      <w:ins w:id="2018" w:author="Christos-Emmanouil Anastasiou" w:date="2020-05-09T23:52:00Z">
        <w:r w:rsidR="002A1BCE" w:rsidRPr="004E67E7">
          <w:rPr>
            <w:rFonts w:ascii="Bell MT" w:hAnsi="Bell MT"/>
            <w:sz w:val="24"/>
            <w:szCs w:val="24"/>
            <w:rPrChange w:id="2019" w:author="Christos-Emmanouil Anastasiou" w:date="2020-05-11T19:30:00Z">
              <w:rPr/>
            </w:rPrChange>
          </w:rPr>
          <w:t xml:space="preserve"> </w:t>
        </w:r>
      </w:ins>
      <w:ins w:id="2020" w:author="Christos-Emmanouil Anastasiou" w:date="2020-05-09T23:58:00Z">
        <w:r w:rsidR="0026346A" w:rsidRPr="004E67E7">
          <w:rPr>
            <w:rFonts w:ascii="Bell MT" w:hAnsi="Bell MT"/>
            <w:sz w:val="24"/>
            <w:szCs w:val="24"/>
            <w:rPrChange w:id="2021" w:author="Christos-Emmanouil Anastasiou" w:date="2020-05-11T19:30:00Z">
              <w:rPr/>
            </w:rPrChange>
          </w:rPr>
          <w:t>C</w:t>
        </w:r>
      </w:ins>
      <w:ins w:id="2022" w:author="Christos-Emmanouil Anastasiou" w:date="2020-05-09T23:52:00Z">
        <w:r w:rsidR="002A1BCE" w:rsidRPr="004E67E7">
          <w:rPr>
            <w:rFonts w:ascii="Bell MT" w:hAnsi="Bell MT"/>
            <w:sz w:val="24"/>
            <w:szCs w:val="24"/>
            <w:rPrChange w:id="2023" w:author="Christos-Emmanouil Anastasiou" w:date="2020-05-11T19:30:00Z">
              <w:rPr/>
            </w:rPrChange>
          </w:rPr>
          <w:t>onsequently</w:t>
        </w:r>
      </w:ins>
      <w:ins w:id="2024" w:author="Christos-Emmanouil Anastasiou" w:date="2020-05-09T23:58:00Z">
        <w:r w:rsidR="0026346A" w:rsidRPr="004E67E7">
          <w:rPr>
            <w:rFonts w:ascii="Bell MT" w:hAnsi="Bell MT"/>
            <w:sz w:val="24"/>
            <w:szCs w:val="24"/>
            <w:rPrChange w:id="2025" w:author="Christos-Emmanouil Anastasiou" w:date="2020-05-11T19:30:00Z">
              <w:rPr/>
            </w:rPrChange>
          </w:rPr>
          <w:t>,</w:t>
        </w:r>
      </w:ins>
      <w:ins w:id="2026" w:author="Christos-Emmanouil Anastasiou" w:date="2020-05-09T23:53:00Z">
        <w:r w:rsidR="00593088" w:rsidRPr="004E67E7">
          <w:rPr>
            <w:rFonts w:ascii="Bell MT" w:hAnsi="Bell MT"/>
            <w:sz w:val="24"/>
            <w:szCs w:val="24"/>
            <w:rPrChange w:id="2027" w:author="Christos-Emmanouil Anastasiou" w:date="2020-05-11T19:30:00Z">
              <w:rPr/>
            </w:rPrChange>
          </w:rPr>
          <w:t xml:space="preserve"> </w:t>
        </w:r>
      </w:ins>
      <w:ins w:id="2028" w:author="Christos-Emmanouil Anastasiou" w:date="2020-05-09T23:54:00Z">
        <w:r w:rsidR="00593088" w:rsidRPr="004E67E7">
          <w:rPr>
            <w:rFonts w:ascii="Bell MT" w:hAnsi="Bell MT"/>
            <w:sz w:val="24"/>
            <w:szCs w:val="24"/>
            <w:rPrChange w:id="2029" w:author="Christos-Emmanouil Anastasiou" w:date="2020-05-11T19:30:00Z">
              <w:rPr/>
            </w:rPrChange>
          </w:rPr>
          <w:t xml:space="preserve">invoking a draw call for each </w:t>
        </w:r>
      </w:ins>
      <w:ins w:id="2030" w:author="Christos-Emmanouil Anastasiou" w:date="2020-05-09T23:58:00Z">
        <w:r w:rsidR="0026346A" w:rsidRPr="004E67E7">
          <w:rPr>
            <w:rFonts w:ascii="Bell MT" w:hAnsi="Bell MT"/>
            <w:sz w:val="24"/>
            <w:szCs w:val="24"/>
            <w:rPrChange w:id="2031" w:author="Christos-Emmanouil Anastasiou" w:date="2020-05-11T19:30:00Z">
              <w:rPr/>
            </w:rPrChange>
          </w:rPr>
          <w:t>individual</w:t>
        </w:r>
      </w:ins>
      <w:ins w:id="2032" w:author="Christos-Emmanouil Anastasiou" w:date="2020-05-09T23:54:00Z">
        <w:r w:rsidR="00593088" w:rsidRPr="004E67E7">
          <w:rPr>
            <w:rFonts w:ascii="Bell MT" w:hAnsi="Bell MT"/>
            <w:sz w:val="24"/>
            <w:szCs w:val="24"/>
            <w:rPrChange w:id="2033" w:author="Christos-Emmanouil Anastasiou" w:date="2020-05-11T19:30:00Z">
              <w:rPr/>
            </w:rPrChange>
          </w:rPr>
          <w:t xml:space="preserve"> voxel. </w:t>
        </w:r>
      </w:ins>
      <w:ins w:id="2034" w:author="Christos-Emmanouil Anastasiou" w:date="2020-05-10T00:00:00Z">
        <w:r w:rsidR="00B60C38" w:rsidRPr="004E67E7">
          <w:rPr>
            <w:rFonts w:ascii="Bell MT" w:hAnsi="Bell MT"/>
            <w:sz w:val="24"/>
            <w:szCs w:val="24"/>
            <w:rPrChange w:id="2035" w:author="Christos-Emmanouil Anastasiou" w:date="2020-05-11T19:30:00Z">
              <w:rPr/>
            </w:rPrChange>
          </w:rPr>
          <w:t>An optimised version</w:t>
        </w:r>
        <w:r w:rsidR="00434D71" w:rsidRPr="004E67E7">
          <w:rPr>
            <w:rFonts w:ascii="Bell MT" w:hAnsi="Bell MT"/>
            <w:sz w:val="24"/>
            <w:szCs w:val="24"/>
            <w:rPrChange w:id="2036" w:author="Christos-Emmanouil Anastasiou" w:date="2020-05-11T19:30:00Z">
              <w:rPr/>
            </w:rPrChange>
          </w:rPr>
          <w:t xml:space="preserve"> of this implementation that would </w:t>
        </w:r>
      </w:ins>
      <w:ins w:id="2037" w:author="Christos-Emmanouil Anastasiou" w:date="2020-05-10T00:01:00Z">
        <w:r w:rsidR="00434D71" w:rsidRPr="004E67E7">
          <w:rPr>
            <w:rFonts w:ascii="Bell MT" w:hAnsi="Bell MT"/>
            <w:sz w:val="24"/>
            <w:szCs w:val="24"/>
            <w:rPrChange w:id="2038" w:author="Christos-Emmanouil Anastasiou" w:date="2020-05-11T19:30:00Z">
              <w:rPr/>
            </w:rPrChange>
          </w:rPr>
          <w:t xml:space="preserve">have </w:t>
        </w:r>
        <w:r w:rsidR="007B331C" w:rsidRPr="004E67E7">
          <w:rPr>
            <w:rFonts w:ascii="Bell MT" w:hAnsi="Bell MT"/>
            <w:sz w:val="24"/>
            <w:szCs w:val="24"/>
            <w:rPrChange w:id="2039" w:author="Christos-Emmanouil Anastasiou" w:date="2020-05-11T19:30:00Z">
              <w:rPr/>
            </w:rPrChange>
          </w:rPr>
          <w:t>gained</w:t>
        </w:r>
      </w:ins>
      <w:ins w:id="2040" w:author="Christos-Emmanouil Anastasiou" w:date="2020-05-10T00:04:00Z">
        <w:r w:rsidR="00B431CD" w:rsidRPr="004E67E7">
          <w:rPr>
            <w:rFonts w:ascii="Bell MT" w:hAnsi="Bell MT"/>
            <w:sz w:val="24"/>
            <w:szCs w:val="24"/>
            <w:rPrChange w:id="2041" w:author="Christos-Emmanouil Anastasiou" w:date="2020-05-11T19:30:00Z">
              <w:rPr/>
            </w:rPrChange>
          </w:rPr>
          <w:t xml:space="preserve"> significant performance boost</w:t>
        </w:r>
      </w:ins>
      <w:ins w:id="2042" w:author="Christos-Emmanouil Anastasiou" w:date="2020-05-10T00:01:00Z">
        <w:r w:rsidR="007B331C" w:rsidRPr="004E67E7">
          <w:rPr>
            <w:rFonts w:ascii="Bell MT" w:hAnsi="Bell MT"/>
            <w:sz w:val="24"/>
            <w:szCs w:val="24"/>
            <w:rPrChange w:id="2043" w:author="Christos-Emmanouil Anastasiou" w:date="2020-05-11T19:30:00Z">
              <w:rPr/>
            </w:rPrChange>
          </w:rPr>
          <w:t xml:space="preserve"> from </w:t>
        </w:r>
      </w:ins>
      <w:ins w:id="2044" w:author="Christos-Emmanouil Anastasiou" w:date="2020-05-10T00:02:00Z">
        <w:r w:rsidR="007B331C" w:rsidRPr="004E67E7">
          <w:rPr>
            <w:rFonts w:ascii="Bell MT" w:hAnsi="Bell MT"/>
            <w:sz w:val="24"/>
            <w:szCs w:val="24"/>
            <w:rPrChange w:id="2045" w:author="Christos-Emmanouil Anastasiou" w:date="2020-05-11T19:30:00Z">
              <w:rPr/>
            </w:rPrChange>
          </w:rPr>
          <w:t>the fundamental concept</w:t>
        </w:r>
      </w:ins>
      <w:ins w:id="2046" w:author="Christos-Emmanouil Anastasiou" w:date="2020-05-10T00:01:00Z">
        <w:r w:rsidR="00434D71" w:rsidRPr="004E67E7">
          <w:rPr>
            <w:rFonts w:ascii="Bell MT" w:hAnsi="Bell MT"/>
            <w:sz w:val="24"/>
            <w:szCs w:val="24"/>
            <w:rPrChange w:id="2047" w:author="Christos-Emmanouil Anastasiou" w:date="2020-05-11T19:30:00Z">
              <w:rPr/>
            </w:rPrChange>
          </w:rPr>
          <w:t xml:space="preserve"> of chunks </w:t>
        </w:r>
      </w:ins>
      <w:ins w:id="2048" w:author="Christos-Emmanouil Anastasiou" w:date="2020-05-10T00:02:00Z">
        <w:r w:rsidR="007B331C" w:rsidRPr="004E67E7">
          <w:rPr>
            <w:rFonts w:ascii="Bell MT" w:hAnsi="Bell MT"/>
            <w:sz w:val="24"/>
            <w:szCs w:val="24"/>
            <w:rPrChange w:id="2049" w:author="Christos-Emmanouil Anastasiou" w:date="2020-05-11T19:30:00Z">
              <w:rPr/>
            </w:rPrChange>
          </w:rPr>
          <w:t>would</w:t>
        </w:r>
      </w:ins>
      <w:ins w:id="2050" w:author="Christos-Emmanouil Anastasiou" w:date="2020-05-10T00:18:00Z">
        <w:r w:rsidR="00741E5D" w:rsidRPr="004E67E7">
          <w:rPr>
            <w:rFonts w:ascii="Bell MT" w:hAnsi="Bell MT"/>
            <w:sz w:val="24"/>
            <w:szCs w:val="24"/>
            <w:rPrChange w:id="2051" w:author="Christos-Emmanouil Anastasiou" w:date="2020-05-11T19:30:00Z">
              <w:rPr/>
            </w:rPrChange>
          </w:rPr>
          <w:t xml:space="preserve"> </w:t>
        </w:r>
      </w:ins>
      <w:ins w:id="2052" w:author="Christos-Emmanouil Anastasiou" w:date="2020-05-10T00:19:00Z">
        <w:r w:rsidR="00741E5D" w:rsidRPr="004E67E7">
          <w:rPr>
            <w:rFonts w:ascii="Bell MT" w:hAnsi="Bell MT"/>
            <w:sz w:val="24"/>
            <w:szCs w:val="24"/>
            <w:rPrChange w:id="2053" w:author="Christos-Emmanouil Anastasiou" w:date="2020-05-11T19:30:00Z">
              <w:rPr/>
            </w:rPrChange>
          </w:rPr>
          <w:t>be</w:t>
        </w:r>
      </w:ins>
      <w:ins w:id="2054" w:author="Christos-Emmanouil Anastasiou" w:date="2020-05-10T00:02:00Z">
        <w:r w:rsidR="007B331C" w:rsidRPr="004E67E7">
          <w:rPr>
            <w:rFonts w:ascii="Bell MT" w:hAnsi="Bell MT"/>
            <w:sz w:val="24"/>
            <w:szCs w:val="24"/>
            <w:rPrChange w:id="2055" w:author="Christos-Emmanouil Anastasiou" w:date="2020-05-11T19:30:00Z">
              <w:rPr/>
            </w:rPrChange>
          </w:rPr>
          <w:t xml:space="preserve"> to</w:t>
        </w:r>
      </w:ins>
      <w:ins w:id="2056" w:author="Christos-Emmanouil Anastasiou" w:date="2020-05-11T19:32:00Z">
        <w:r w:rsidR="00EC26CC">
          <w:rPr>
            <w:rFonts w:ascii="Bell MT" w:hAnsi="Bell MT"/>
            <w:sz w:val="24"/>
            <w:szCs w:val="24"/>
          </w:rPr>
          <w:t xml:space="preserve"> first</w:t>
        </w:r>
      </w:ins>
      <w:ins w:id="2057" w:author="Christos-Emmanouil Anastasiou" w:date="2020-05-10T00:06:00Z">
        <w:r w:rsidR="004B3B3B" w:rsidRPr="004E67E7">
          <w:rPr>
            <w:rFonts w:ascii="Bell MT" w:hAnsi="Bell MT"/>
            <w:sz w:val="24"/>
            <w:szCs w:val="24"/>
            <w:rPrChange w:id="2058" w:author="Christos-Emmanouil Anastasiou" w:date="2020-05-11T19:30:00Z">
              <w:rPr/>
            </w:rPrChange>
          </w:rPr>
          <w:t xml:space="preserve"> </w:t>
        </w:r>
      </w:ins>
      <w:ins w:id="2059" w:author="Christos-Emmanouil Anastasiou" w:date="2020-05-10T00:07:00Z">
        <w:r w:rsidR="00C422AA" w:rsidRPr="004E67E7">
          <w:rPr>
            <w:rFonts w:ascii="Bell MT" w:hAnsi="Bell MT"/>
            <w:sz w:val="24"/>
            <w:szCs w:val="24"/>
            <w:rPrChange w:id="2060" w:author="Christos-Emmanouil Anastasiou" w:date="2020-05-11T19:30:00Z">
              <w:rPr/>
            </w:rPrChange>
          </w:rPr>
          <w:t>define the size of</w:t>
        </w:r>
      </w:ins>
      <w:ins w:id="2061" w:author="Christos-Emmanouil Anastasiou" w:date="2020-05-10T00:09:00Z">
        <w:r w:rsidR="00530591" w:rsidRPr="004E67E7">
          <w:rPr>
            <w:rFonts w:ascii="Bell MT" w:hAnsi="Bell MT"/>
            <w:sz w:val="24"/>
            <w:szCs w:val="24"/>
            <w:rPrChange w:id="2062" w:author="Christos-Emmanouil Anastasiou" w:date="2020-05-11T19:30:00Z">
              <w:rPr/>
            </w:rPrChange>
          </w:rPr>
          <w:t xml:space="preserve"> a</w:t>
        </w:r>
      </w:ins>
      <w:ins w:id="2063" w:author="Christos-Emmanouil Anastasiou" w:date="2020-05-10T00:07:00Z">
        <w:r w:rsidR="00C422AA" w:rsidRPr="004E67E7">
          <w:rPr>
            <w:rFonts w:ascii="Bell MT" w:hAnsi="Bell MT"/>
            <w:sz w:val="24"/>
            <w:szCs w:val="24"/>
            <w:rPrChange w:id="2064" w:author="Christos-Emmanouil Anastasiou" w:date="2020-05-11T19:30:00Z">
              <w:rPr/>
            </w:rPrChange>
          </w:rPr>
          <w:t xml:space="preserve"> chunk and then </w:t>
        </w:r>
      </w:ins>
      <w:ins w:id="2065" w:author="Christos-Emmanouil Anastasiou" w:date="2020-05-10T00:20:00Z">
        <w:r w:rsidR="00CC5B3A" w:rsidRPr="004E67E7">
          <w:rPr>
            <w:rFonts w:ascii="Bell MT" w:hAnsi="Bell MT"/>
            <w:sz w:val="24"/>
            <w:szCs w:val="24"/>
            <w:rPrChange w:id="2066" w:author="Christos-Emmanouil Anastasiou" w:date="2020-05-11T19:30:00Z">
              <w:rPr/>
            </w:rPrChange>
          </w:rPr>
          <w:t>merging all voxels into</w:t>
        </w:r>
      </w:ins>
      <w:ins w:id="2067" w:author="Christos-Emmanouil Anastasiou" w:date="2020-05-10T00:09:00Z">
        <w:r w:rsidR="00530591" w:rsidRPr="004E67E7">
          <w:rPr>
            <w:rFonts w:ascii="Bell MT" w:hAnsi="Bell MT"/>
            <w:sz w:val="24"/>
            <w:szCs w:val="24"/>
            <w:rPrChange w:id="2068" w:author="Christos-Emmanouil Anastasiou" w:date="2020-05-11T19:30:00Z">
              <w:rPr/>
            </w:rPrChange>
          </w:rPr>
          <w:t xml:space="preserve"> a</w:t>
        </w:r>
      </w:ins>
      <w:ins w:id="2069" w:author="Christos-Emmanouil Anastasiou" w:date="2020-05-10T00:20:00Z">
        <w:r w:rsidR="00CC5B3A" w:rsidRPr="004E67E7">
          <w:rPr>
            <w:rFonts w:ascii="Bell MT" w:hAnsi="Bell MT"/>
            <w:sz w:val="24"/>
            <w:szCs w:val="24"/>
            <w:rPrChange w:id="2070" w:author="Christos-Emmanouil Anastasiou" w:date="2020-05-11T19:30:00Z">
              <w:rPr/>
            </w:rPrChange>
          </w:rPr>
          <w:t xml:space="preserve"> single</w:t>
        </w:r>
      </w:ins>
      <w:ins w:id="2071" w:author="Christos-Emmanouil Anastasiou" w:date="2020-05-10T00:07:00Z">
        <w:r w:rsidR="00C422AA" w:rsidRPr="004E67E7">
          <w:rPr>
            <w:rFonts w:ascii="Bell MT" w:hAnsi="Bell MT"/>
            <w:sz w:val="24"/>
            <w:szCs w:val="24"/>
            <w:rPrChange w:id="2072" w:author="Christos-Emmanouil Anastasiou" w:date="2020-05-11T19:30:00Z">
              <w:rPr/>
            </w:rPrChange>
          </w:rPr>
          <w:t xml:space="preserve"> </w:t>
        </w:r>
      </w:ins>
      <w:ins w:id="2073" w:author="Christos-Emmanouil Anastasiou" w:date="2020-05-10T00:08:00Z">
        <w:r w:rsidR="00B1014E" w:rsidRPr="004E67E7">
          <w:rPr>
            <w:rFonts w:ascii="Bell MT" w:hAnsi="Bell MT"/>
            <w:sz w:val="24"/>
            <w:szCs w:val="24"/>
            <w:rPrChange w:id="2074" w:author="Christos-Emmanouil Anastasiou" w:date="2020-05-11T19:30:00Z">
              <w:rPr/>
            </w:rPrChange>
          </w:rPr>
          <w:t xml:space="preserve">mesh </w:t>
        </w:r>
      </w:ins>
      <w:ins w:id="2075" w:author="Christos-Emmanouil Anastasiou" w:date="2020-05-10T00:38:00Z">
        <w:r w:rsidR="002D46DD" w:rsidRPr="004E67E7">
          <w:rPr>
            <w:rFonts w:ascii="Bell MT" w:hAnsi="Bell MT"/>
            <w:sz w:val="24"/>
            <w:szCs w:val="24"/>
            <w:rPrChange w:id="2076" w:author="Christos-Emmanouil Anastasiou" w:date="2020-05-11T19:30:00Z">
              <w:rPr/>
            </w:rPrChange>
          </w:rPr>
          <w:t>by</w:t>
        </w:r>
      </w:ins>
      <w:ins w:id="2077" w:author="Christos-Emmanouil Anastasiou" w:date="2020-05-10T00:20:00Z">
        <w:r w:rsidR="00CC5B3A" w:rsidRPr="004E67E7">
          <w:rPr>
            <w:rFonts w:ascii="Bell MT" w:hAnsi="Bell MT"/>
            <w:sz w:val="24"/>
            <w:szCs w:val="24"/>
            <w:rPrChange w:id="2078" w:author="Christos-Emmanouil Anastasiou" w:date="2020-05-11T19:30:00Z">
              <w:rPr/>
            </w:rPrChange>
          </w:rPr>
          <w:t xml:space="preserve"> </w:t>
        </w:r>
      </w:ins>
      <w:ins w:id="2079" w:author="Christos-Emmanouil Anastasiou" w:date="2020-05-10T09:40:00Z">
        <w:r w:rsidR="00E56794" w:rsidRPr="004E67E7">
          <w:rPr>
            <w:rFonts w:ascii="Bell MT" w:hAnsi="Bell MT"/>
            <w:sz w:val="24"/>
            <w:szCs w:val="24"/>
            <w:rPrChange w:id="2080" w:author="Christos-Emmanouil Anastasiou" w:date="2020-05-11T19:30:00Z">
              <w:rPr/>
            </w:rPrChange>
          </w:rPr>
          <w:t>creating</w:t>
        </w:r>
      </w:ins>
      <w:ins w:id="2081" w:author="Christos-Emmanouil Anastasiou" w:date="2020-05-10T00:08:00Z">
        <w:r w:rsidR="00B1014E" w:rsidRPr="004E67E7">
          <w:rPr>
            <w:rFonts w:ascii="Bell MT" w:hAnsi="Bell MT"/>
            <w:sz w:val="24"/>
            <w:szCs w:val="24"/>
            <w:rPrChange w:id="2082" w:author="Christos-Emmanouil Anastasiou" w:date="2020-05-11T19:30:00Z">
              <w:rPr/>
            </w:rPrChange>
          </w:rPr>
          <w:t xml:space="preserve"> </w:t>
        </w:r>
      </w:ins>
      <w:ins w:id="2083" w:author="Christos-Emmanouil Anastasiou" w:date="2020-05-10T09:38:00Z">
        <w:r w:rsidR="007F4DB6" w:rsidRPr="004E67E7">
          <w:rPr>
            <w:rFonts w:ascii="Bell MT" w:hAnsi="Bell MT"/>
            <w:sz w:val="24"/>
            <w:szCs w:val="24"/>
            <w:rPrChange w:id="2084" w:author="Christos-Emmanouil Anastasiou" w:date="2020-05-11T19:30:00Z">
              <w:rPr/>
            </w:rPrChange>
          </w:rPr>
          <w:t>on</w:t>
        </w:r>
        <w:r w:rsidR="008B48C0" w:rsidRPr="004E67E7">
          <w:rPr>
            <w:rFonts w:ascii="Bell MT" w:hAnsi="Bell MT"/>
            <w:sz w:val="24"/>
            <w:szCs w:val="24"/>
            <w:rPrChange w:id="2085" w:author="Christos-Emmanouil Anastasiou" w:date="2020-05-11T19:30:00Z">
              <w:rPr/>
            </w:rPrChange>
          </w:rPr>
          <w:t>e vertex and one inde</w:t>
        </w:r>
      </w:ins>
      <w:ins w:id="2086" w:author="Christos-Emmanouil Anastasiou" w:date="2020-05-10T09:39:00Z">
        <w:r w:rsidR="008B48C0" w:rsidRPr="004E67E7">
          <w:rPr>
            <w:rFonts w:ascii="Bell MT" w:hAnsi="Bell MT"/>
            <w:sz w:val="24"/>
            <w:szCs w:val="24"/>
            <w:rPrChange w:id="2087" w:author="Christos-Emmanouil Anastasiou" w:date="2020-05-11T19:30:00Z">
              <w:rPr/>
            </w:rPrChange>
          </w:rPr>
          <w:t>x buffer for the whole chunk</w:t>
        </w:r>
      </w:ins>
      <w:ins w:id="2088" w:author="Christos-Emmanouil Anastasiou" w:date="2020-05-10T00:09:00Z">
        <w:r w:rsidR="00530591" w:rsidRPr="004E67E7">
          <w:rPr>
            <w:rFonts w:ascii="Bell MT" w:hAnsi="Bell MT"/>
            <w:sz w:val="24"/>
            <w:szCs w:val="24"/>
            <w:rPrChange w:id="2089" w:author="Christos-Emmanouil Anastasiou" w:date="2020-05-11T19:30:00Z">
              <w:rPr/>
            </w:rPrChange>
          </w:rPr>
          <w:t>.</w:t>
        </w:r>
      </w:ins>
      <w:ins w:id="2090" w:author="Christos-Emmanouil Anastasiou" w:date="2020-05-10T00:08:00Z">
        <w:r w:rsidR="00B1014E" w:rsidRPr="004E67E7">
          <w:rPr>
            <w:rFonts w:ascii="Bell MT" w:hAnsi="Bell MT"/>
            <w:sz w:val="24"/>
            <w:szCs w:val="24"/>
            <w:rPrChange w:id="2091" w:author="Christos-Emmanouil Anastasiou" w:date="2020-05-11T19:30:00Z">
              <w:rPr/>
            </w:rPrChange>
          </w:rPr>
          <w:t xml:space="preserve"> </w:t>
        </w:r>
      </w:ins>
      <w:ins w:id="2092" w:author="Christos-Emmanouil Anastasiou" w:date="2020-05-10T00:09:00Z">
        <w:r w:rsidR="00530591" w:rsidRPr="004E67E7">
          <w:rPr>
            <w:rFonts w:ascii="Bell MT" w:hAnsi="Bell MT"/>
            <w:sz w:val="24"/>
            <w:szCs w:val="24"/>
            <w:rPrChange w:id="2093" w:author="Christos-Emmanouil Anastasiou" w:date="2020-05-11T19:30:00Z">
              <w:rPr/>
            </w:rPrChange>
          </w:rPr>
          <w:t>Therefore,</w:t>
        </w:r>
      </w:ins>
      <w:ins w:id="2094" w:author="Christos-Emmanouil Anastasiou" w:date="2020-05-10T00:08:00Z">
        <w:r w:rsidR="00174904" w:rsidRPr="004E67E7">
          <w:rPr>
            <w:rFonts w:ascii="Bell MT" w:hAnsi="Bell MT"/>
            <w:sz w:val="24"/>
            <w:szCs w:val="24"/>
            <w:rPrChange w:id="2095" w:author="Christos-Emmanouil Anastasiou" w:date="2020-05-11T19:30:00Z">
              <w:rPr/>
            </w:rPrChange>
          </w:rPr>
          <w:t xml:space="preserve"> making </w:t>
        </w:r>
      </w:ins>
      <w:ins w:id="2096" w:author="Christos-Emmanouil Anastasiou" w:date="2020-05-10T00:17:00Z">
        <w:r w:rsidR="00596136" w:rsidRPr="004E67E7">
          <w:rPr>
            <w:rFonts w:ascii="Bell MT" w:hAnsi="Bell MT"/>
            <w:sz w:val="24"/>
            <w:szCs w:val="24"/>
            <w:rPrChange w:id="2097" w:author="Christos-Emmanouil Anastasiou" w:date="2020-05-11T19:30:00Z">
              <w:rPr/>
            </w:rPrChange>
          </w:rPr>
          <w:t>a single draw call for each chunk</w:t>
        </w:r>
      </w:ins>
      <w:ins w:id="2098" w:author="Christos-Emmanouil Anastasiou" w:date="2020-05-10T00:21:00Z">
        <w:r w:rsidR="00CC5B3A" w:rsidRPr="004E67E7">
          <w:rPr>
            <w:rFonts w:ascii="Bell MT" w:hAnsi="Bell MT"/>
            <w:sz w:val="24"/>
            <w:szCs w:val="24"/>
            <w:rPrChange w:id="2099" w:author="Christos-Emmanouil Anastasiou" w:date="2020-05-11T19:30:00Z">
              <w:rPr/>
            </w:rPrChange>
          </w:rPr>
          <w:t xml:space="preserve"> instead of making a draw call for each voxel in the chunk</w:t>
        </w:r>
      </w:ins>
      <w:ins w:id="2100" w:author="Christos-Emmanouil Anastasiou" w:date="2020-05-10T00:17:00Z">
        <w:r w:rsidR="00596136" w:rsidRPr="004E67E7">
          <w:rPr>
            <w:rFonts w:ascii="Bell MT" w:hAnsi="Bell MT"/>
            <w:sz w:val="24"/>
            <w:szCs w:val="24"/>
            <w:rPrChange w:id="2101" w:author="Christos-Emmanouil Anastasiou" w:date="2020-05-11T19:30:00Z">
              <w:rPr/>
            </w:rPrChange>
          </w:rPr>
          <w:t>.</w:t>
        </w:r>
      </w:ins>
      <w:ins w:id="2102" w:author="Christos-Emmanouil Anastasiou" w:date="2020-05-10T00:21:00Z">
        <w:r w:rsidR="00186763" w:rsidRPr="004E67E7">
          <w:rPr>
            <w:rFonts w:ascii="Bell MT" w:hAnsi="Bell MT"/>
            <w:sz w:val="24"/>
            <w:szCs w:val="24"/>
            <w:rPrChange w:id="2103" w:author="Christos-Emmanouil Anastasiou" w:date="2020-05-11T19:30:00Z">
              <w:rPr/>
            </w:rPrChange>
          </w:rPr>
          <w:t xml:space="preserve"> </w:t>
        </w:r>
      </w:ins>
      <w:ins w:id="2104" w:author="Christos-Emmanouil Anastasiou" w:date="2020-05-10T00:40:00Z">
        <w:r w:rsidR="003C6847" w:rsidRPr="004E67E7">
          <w:rPr>
            <w:rFonts w:ascii="Bell MT" w:hAnsi="Bell MT"/>
            <w:sz w:val="24"/>
            <w:szCs w:val="24"/>
            <w:rPrChange w:id="2105" w:author="Christos-Emmanouil Anastasiou" w:date="2020-05-11T19:30:00Z">
              <w:rPr/>
            </w:rPrChange>
          </w:rPr>
          <w:t>Additionally, all the voxel</w:t>
        </w:r>
      </w:ins>
      <w:ins w:id="2106" w:author="Christos-Emmanouil Anastasiou" w:date="2020-05-10T00:44:00Z">
        <w:r w:rsidR="00E4273B" w:rsidRPr="004E67E7">
          <w:rPr>
            <w:rFonts w:ascii="Bell MT" w:hAnsi="Bell MT"/>
            <w:sz w:val="24"/>
            <w:szCs w:val="24"/>
            <w:rPrChange w:id="2107" w:author="Christos-Emmanouil Anastasiou" w:date="2020-05-11T19:30:00Z">
              <w:rPr/>
            </w:rPrChange>
          </w:rPr>
          <w:t>s</w:t>
        </w:r>
      </w:ins>
      <w:ins w:id="2108" w:author="Christos-Emmanouil Anastasiou" w:date="2020-05-10T00:40:00Z">
        <w:r w:rsidR="003C6847" w:rsidRPr="004E67E7">
          <w:rPr>
            <w:rFonts w:ascii="Bell MT" w:hAnsi="Bell MT"/>
            <w:sz w:val="24"/>
            <w:szCs w:val="24"/>
            <w:rPrChange w:id="2109" w:author="Christos-Emmanouil Anastasiou" w:date="2020-05-11T19:30:00Z">
              <w:rPr/>
            </w:rPrChange>
          </w:rPr>
          <w:t xml:space="preserve"> being rendered are inside the chunk </w:t>
        </w:r>
        <w:r w:rsidR="009C4695" w:rsidRPr="004E67E7">
          <w:rPr>
            <w:rFonts w:ascii="Bell MT" w:hAnsi="Bell MT"/>
            <w:sz w:val="24"/>
            <w:szCs w:val="24"/>
            <w:rPrChange w:id="2110" w:author="Christos-Emmanouil Anastasiou" w:date="2020-05-11T19:30:00Z">
              <w:rPr/>
            </w:rPrChange>
          </w:rPr>
          <w:t xml:space="preserve">meaning the </w:t>
        </w:r>
      </w:ins>
      <w:ins w:id="2111" w:author="Christos-Emmanouil Anastasiou" w:date="2020-05-10T00:43:00Z">
        <w:r w:rsidR="001F2E40" w:rsidRPr="004E67E7">
          <w:rPr>
            <w:rFonts w:ascii="Bell MT" w:hAnsi="Bell MT"/>
            <w:sz w:val="24"/>
            <w:szCs w:val="24"/>
            <w:rPrChange w:id="2112" w:author="Christos-Emmanouil Anastasiou" w:date="2020-05-11T19:30:00Z">
              <w:rPr/>
            </w:rPrChange>
          </w:rPr>
          <w:t>user</w:t>
        </w:r>
      </w:ins>
      <w:ins w:id="2113" w:author="Christos-Emmanouil Anastasiou" w:date="2020-05-10T00:40:00Z">
        <w:r w:rsidR="009C4695" w:rsidRPr="004E67E7">
          <w:rPr>
            <w:rFonts w:ascii="Bell MT" w:hAnsi="Bell MT"/>
            <w:sz w:val="24"/>
            <w:szCs w:val="24"/>
            <w:rPrChange w:id="2114" w:author="Christos-Emmanouil Anastasiou" w:date="2020-05-11T19:30:00Z">
              <w:rPr/>
            </w:rPrChange>
          </w:rPr>
          <w:t xml:space="preserve"> would not see them anyway.</w:t>
        </w:r>
      </w:ins>
      <w:ins w:id="2115" w:author="Christos-Emmanouil Anastasiou" w:date="2020-05-10T00:43:00Z">
        <w:r w:rsidR="00D37DC9" w:rsidRPr="004E67E7">
          <w:rPr>
            <w:rFonts w:ascii="Bell MT" w:hAnsi="Bell MT"/>
            <w:sz w:val="24"/>
            <w:szCs w:val="24"/>
            <w:rPrChange w:id="2116" w:author="Christos-Emmanouil Anastasiou" w:date="2020-05-11T19:30:00Z">
              <w:rPr/>
            </w:rPrChange>
          </w:rPr>
          <w:t xml:space="preserve"> </w:t>
        </w:r>
      </w:ins>
      <w:ins w:id="2117" w:author="Christos-Emmanouil Anastasiou" w:date="2020-05-10T00:57:00Z">
        <w:r w:rsidR="00E205A7" w:rsidRPr="004E67E7">
          <w:rPr>
            <w:rFonts w:ascii="Bell MT" w:hAnsi="Bell MT"/>
            <w:sz w:val="24"/>
            <w:szCs w:val="24"/>
            <w:rPrChange w:id="2118" w:author="Christos-Emmanouil Anastasiou" w:date="2020-05-11T19:30:00Z">
              <w:rPr/>
            </w:rPrChange>
          </w:rPr>
          <w:t>With the current implementati</w:t>
        </w:r>
      </w:ins>
      <w:ins w:id="2119" w:author="Christos-Emmanouil Anastasiou" w:date="2020-05-10T00:58:00Z">
        <w:r w:rsidR="00E205A7" w:rsidRPr="004E67E7">
          <w:rPr>
            <w:rFonts w:ascii="Bell MT" w:hAnsi="Bell MT"/>
            <w:sz w:val="24"/>
            <w:szCs w:val="24"/>
            <w:rPrChange w:id="2120" w:author="Christos-Emmanouil Anastasiou" w:date="2020-05-11T19:30:00Z">
              <w:rPr/>
            </w:rPrChange>
          </w:rPr>
          <w:t xml:space="preserve">on, an </w:t>
        </w:r>
        <w:r w:rsidR="00DE018A" w:rsidRPr="004E67E7">
          <w:rPr>
            <w:rFonts w:ascii="Bell MT" w:hAnsi="Bell MT"/>
            <w:sz w:val="24"/>
            <w:szCs w:val="24"/>
            <w:rPrChange w:id="2121" w:author="Christos-Emmanouil Anastasiou" w:date="2020-05-11T19:30:00Z">
              <w:rPr/>
            </w:rPrChange>
          </w:rPr>
          <w:t xml:space="preserve">approach I took to solve </w:t>
        </w:r>
      </w:ins>
      <w:ins w:id="2122" w:author="Christos-Emmanouil Anastasiou" w:date="2020-05-10T09:49:00Z">
        <w:r w:rsidR="00E5445E" w:rsidRPr="004E67E7">
          <w:rPr>
            <w:rFonts w:ascii="Bell MT" w:hAnsi="Bell MT"/>
            <w:sz w:val="24"/>
            <w:szCs w:val="24"/>
            <w:rPrChange w:id="2123" w:author="Christos-Emmanouil Anastasiou" w:date="2020-05-11T19:30:00Z">
              <w:rPr/>
            </w:rPrChange>
          </w:rPr>
          <w:t xml:space="preserve">the </w:t>
        </w:r>
        <w:r w:rsidR="00237445" w:rsidRPr="004E67E7">
          <w:rPr>
            <w:rFonts w:ascii="Bell MT" w:hAnsi="Bell MT"/>
            <w:sz w:val="24"/>
            <w:szCs w:val="24"/>
            <w:rPrChange w:id="2124" w:author="Christos-Emmanouil Anastasiou" w:date="2020-05-11T19:30:00Z">
              <w:rPr/>
            </w:rPrChange>
          </w:rPr>
          <w:t>rendered triangles inside the chunk</w:t>
        </w:r>
      </w:ins>
      <w:ins w:id="2125" w:author="Christos-Emmanouil Anastasiou" w:date="2020-05-10T00:59:00Z">
        <w:r w:rsidR="00A427A1" w:rsidRPr="004E67E7">
          <w:rPr>
            <w:rFonts w:ascii="Bell MT" w:hAnsi="Bell MT"/>
            <w:sz w:val="24"/>
            <w:szCs w:val="24"/>
            <w:rPrChange w:id="2126" w:author="Christos-Emmanouil Anastasiou" w:date="2020-05-11T19:30:00Z">
              <w:rPr/>
            </w:rPrChange>
          </w:rPr>
          <w:t xml:space="preserve"> is, given a chunk, I </w:t>
        </w:r>
      </w:ins>
      <w:ins w:id="2127" w:author="Christos-Emmanouil Anastasiou" w:date="2020-05-10T01:00:00Z">
        <w:r w:rsidR="009E5DAB" w:rsidRPr="004E67E7">
          <w:rPr>
            <w:rFonts w:ascii="Bell MT" w:hAnsi="Bell MT"/>
            <w:sz w:val="24"/>
            <w:szCs w:val="24"/>
            <w:rPrChange w:id="2128" w:author="Christos-Emmanouil Anastasiou" w:date="2020-05-11T19:30:00Z">
              <w:rPr/>
            </w:rPrChange>
          </w:rPr>
          <w:t xml:space="preserve">look at every single block in </w:t>
        </w:r>
      </w:ins>
      <w:ins w:id="2129" w:author="Christos-Emmanouil Anastasiou" w:date="2020-05-11T19:33:00Z">
        <w:r w:rsidR="00152627">
          <w:rPr>
            <w:rFonts w:ascii="Bell MT" w:hAnsi="Bell MT"/>
            <w:sz w:val="24"/>
            <w:szCs w:val="24"/>
          </w:rPr>
          <w:t xml:space="preserve">it </w:t>
        </w:r>
      </w:ins>
      <w:ins w:id="2130" w:author="Christos-Emmanouil Anastasiou" w:date="2020-05-10T01:00:00Z">
        <w:r w:rsidR="0042644E" w:rsidRPr="004E67E7">
          <w:rPr>
            <w:rFonts w:ascii="Bell MT" w:hAnsi="Bell MT"/>
            <w:sz w:val="24"/>
            <w:szCs w:val="24"/>
            <w:rPrChange w:id="2131" w:author="Christos-Emmanouil Anastasiou" w:date="2020-05-11T19:30:00Z">
              <w:rPr/>
            </w:rPrChange>
          </w:rPr>
          <w:t>and then for each block I look at its neighbouring blocks</w:t>
        </w:r>
      </w:ins>
      <w:ins w:id="2132" w:author="Christos-Emmanouil Anastasiou" w:date="2020-05-10T09:42:00Z">
        <w:r w:rsidR="003F32C6" w:rsidRPr="004E67E7">
          <w:rPr>
            <w:rFonts w:ascii="Bell MT" w:hAnsi="Bell MT"/>
            <w:sz w:val="24"/>
            <w:szCs w:val="24"/>
            <w:rPrChange w:id="2133" w:author="Christos-Emmanouil Anastasiou" w:date="2020-05-11T19:30:00Z">
              <w:rPr/>
            </w:rPrChange>
          </w:rPr>
          <w:t>.</w:t>
        </w:r>
      </w:ins>
      <w:ins w:id="2134" w:author="Christos-Emmanouil Anastasiou" w:date="2020-05-10T11:19:00Z">
        <w:r w:rsidR="00CA2C86" w:rsidRPr="004E67E7">
          <w:rPr>
            <w:rFonts w:ascii="Bell MT" w:hAnsi="Bell MT"/>
            <w:sz w:val="24"/>
            <w:szCs w:val="24"/>
            <w:rPrChange w:id="2135" w:author="Christos-Emmanouil Anastasiou" w:date="2020-05-11T19:30:00Z">
              <w:rPr/>
            </w:rPrChange>
          </w:rPr>
          <w:t xml:space="preserve"> First,</w:t>
        </w:r>
      </w:ins>
      <w:ins w:id="2136" w:author="Christos-Emmanouil Anastasiou" w:date="2020-05-10T11:17:00Z">
        <w:r w:rsidR="009C47A1" w:rsidRPr="004E67E7">
          <w:rPr>
            <w:rFonts w:ascii="Bell MT" w:hAnsi="Bell MT"/>
            <w:sz w:val="24"/>
            <w:szCs w:val="24"/>
            <w:rPrChange w:id="2137" w:author="Christos-Emmanouil Anastasiou" w:date="2020-05-11T19:30:00Z">
              <w:rPr/>
            </w:rPrChange>
          </w:rPr>
          <w:t xml:space="preserve"> </w:t>
        </w:r>
      </w:ins>
      <w:ins w:id="2138" w:author="Christos-Emmanouil Anastasiou" w:date="2020-05-10T11:19:00Z">
        <w:r w:rsidR="00CA2C86" w:rsidRPr="004E67E7">
          <w:rPr>
            <w:rFonts w:ascii="Bell MT" w:hAnsi="Bell MT"/>
            <w:sz w:val="24"/>
            <w:szCs w:val="24"/>
            <w:rPrChange w:id="2139" w:author="Christos-Emmanouil Anastasiou" w:date="2020-05-11T19:30:00Z">
              <w:rPr/>
            </w:rPrChange>
          </w:rPr>
          <w:t>i</w:t>
        </w:r>
      </w:ins>
      <w:ins w:id="2140" w:author="Christos-Emmanouil Anastasiou" w:date="2020-05-10T11:17:00Z">
        <w:r w:rsidR="009C47A1" w:rsidRPr="004E67E7">
          <w:rPr>
            <w:rFonts w:ascii="Bell MT" w:hAnsi="Bell MT"/>
            <w:sz w:val="24"/>
            <w:szCs w:val="24"/>
            <w:rPrChange w:id="2141" w:author="Christos-Emmanouil Anastasiou" w:date="2020-05-11T19:30:00Z">
              <w:rPr/>
            </w:rPrChange>
          </w:rPr>
          <w:t xml:space="preserve">f a block </w:t>
        </w:r>
        <w:r w:rsidR="00B8176B" w:rsidRPr="004E67E7">
          <w:rPr>
            <w:rFonts w:ascii="Bell MT" w:hAnsi="Bell MT"/>
            <w:sz w:val="24"/>
            <w:szCs w:val="24"/>
            <w:rPrChange w:id="2142" w:author="Christos-Emmanouil Anastasiou" w:date="2020-05-11T19:30:00Z">
              <w:rPr/>
            </w:rPrChange>
          </w:rPr>
          <w:t xml:space="preserve">is surrounded by </w:t>
        </w:r>
      </w:ins>
      <w:ins w:id="2143" w:author="Christos-Emmanouil Anastasiou" w:date="2020-05-10T11:19:00Z">
        <w:r w:rsidR="000F5797" w:rsidRPr="004E67E7">
          <w:rPr>
            <w:rFonts w:ascii="Bell MT" w:hAnsi="Bell MT"/>
            <w:sz w:val="24"/>
            <w:szCs w:val="24"/>
            <w:rPrChange w:id="2144" w:author="Christos-Emmanouil Anastasiou" w:date="2020-05-11T19:30:00Z">
              <w:rPr/>
            </w:rPrChange>
          </w:rPr>
          <w:t>activated</w:t>
        </w:r>
      </w:ins>
      <w:ins w:id="2145" w:author="Christos-Emmanouil Anastasiou" w:date="2020-05-10T11:17:00Z">
        <w:r w:rsidR="00B8176B" w:rsidRPr="004E67E7">
          <w:rPr>
            <w:rFonts w:ascii="Bell MT" w:hAnsi="Bell MT"/>
            <w:sz w:val="24"/>
            <w:szCs w:val="24"/>
            <w:rPrChange w:id="2146" w:author="Christos-Emmanouil Anastasiou" w:date="2020-05-11T19:30:00Z">
              <w:rPr/>
            </w:rPrChange>
          </w:rPr>
          <w:t xml:space="preserve"> blocks, then </w:t>
        </w:r>
      </w:ins>
      <w:ins w:id="2147" w:author="Christos-Emmanouil Anastasiou" w:date="2020-05-10T11:18:00Z">
        <w:r w:rsidR="006C779A" w:rsidRPr="004E67E7">
          <w:rPr>
            <w:rFonts w:ascii="Bell MT" w:hAnsi="Bell MT"/>
            <w:sz w:val="24"/>
            <w:szCs w:val="24"/>
            <w:rPrChange w:id="2148" w:author="Christos-Emmanouil Anastasiou" w:date="2020-05-11T19:30:00Z">
              <w:rPr/>
            </w:rPrChange>
          </w:rPr>
          <w:t>I set another flag stating that it is an empty block</w:t>
        </w:r>
        <w:r w:rsidR="00460CFA" w:rsidRPr="004E67E7">
          <w:rPr>
            <w:rFonts w:ascii="Bell MT" w:hAnsi="Bell MT"/>
            <w:sz w:val="24"/>
            <w:szCs w:val="24"/>
            <w:rPrChange w:id="2149" w:author="Christos-Emmanouil Anastasiou" w:date="2020-05-11T19:30:00Z">
              <w:rPr/>
            </w:rPrChange>
          </w:rPr>
          <w:t xml:space="preserve"> thus it should</w:t>
        </w:r>
      </w:ins>
      <w:ins w:id="2150" w:author="Christos-Emmanouil Anastasiou" w:date="2020-05-10T11:19:00Z">
        <w:r w:rsidR="00613FB1" w:rsidRPr="004E67E7">
          <w:rPr>
            <w:rFonts w:ascii="Bell MT" w:hAnsi="Bell MT"/>
            <w:sz w:val="24"/>
            <w:szCs w:val="24"/>
            <w:rPrChange w:id="2151" w:author="Christos-Emmanouil Anastasiou" w:date="2020-05-11T19:30:00Z">
              <w:rPr/>
            </w:rPrChange>
          </w:rPr>
          <w:t xml:space="preserve"> not</w:t>
        </w:r>
      </w:ins>
      <w:ins w:id="2152" w:author="Christos-Emmanouil Anastasiou" w:date="2020-05-10T11:18:00Z">
        <w:r w:rsidR="00460CFA" w:rsidRPr="004E67E7">
          <w:rPr>
            <w:rFonts w:ascii="Bell MT" w:hAnsi="Bell MT"/>
            <w:sz w:val="24"/>
            <w:szCs w:val="24"/>
            <w:rPrChange w:id="2153" w:author="Christos-Emmanouil Anastasiou" w:date="2020-05-11T19:30:00Z">
              <w:rPr/>
            </w:rPrChange>
          </w:rPr>
          <w:t xml:space="preserve"> be </w:t>
        </w:r>
      </w:ins>
      <w:ins w:id="2154" w:author="Christos-Emmanouil Anastasiou" w:date="2020-05-10T11:19:00Z">
        <w:r w:rsidR="00977B71" w:rsidRPr="004E67E7">
          <w:rPr>
            <w:rFonts w:ascii="Bell MT" w:hAnsi="Bell MT"/>
            <w:sz w:val="24"/>
            <w:szCs w:val="24"/>
            <w:rPrChange w:id="2155" w:author="Christos-Emmanouil Anastasiou" w:date="2020-05-11T19:30:00Z">
              <w:rPr/>
            </w:rPrChange>
          </w:rPr>
          <w:t>rendered</w:t>
        </w:r>
      </w:ins>
      <w:ins w:id="2156" w:author="Christos-Emmanouil Anastasiou" w:date="2020-05-10T11:18:00Z">
        <w:r w:rsidR="00C20433" w:rsidRPr="004E67E7">
          <w:rPr>
            <w:rFonts w:ascii="Bell MT" w:hAnsi="Bell MT"/>
            <w:sz w:val="24"/>
            <w:szCs w:val="24"/>
            <w:rPrChange w:id="2157" w:author="Christos-Emmanouil Anastasiou" w:date="2020-05-11T19:30:00Z">
              <w:rPr/>
            </w:rPrChange>
          </w:rPr>
          <w:t>.</w:t>
        </w:r>
      </w:ins>
      <w:ins w:id="2158" w:author="Christos-Emmanouil Anastasiou" w:date="2020-05-10T09:42:00Z">
        <w:r w:rsidR="003F32C6" w:rsidRPr="004E67E7">
          <w:rPr>
            <w:rFonts w:ascii="Bell MT" w:hAnsi="Bell MT"/>
            <w:sz w:val="24"/>
            <w:szCs w:val="24"/>
            <w:rPrChange w:id="2159" w:author="Christos-Emmanouil Anastasiou" w:date="2020-05-11T19:30:00Z">
              <w:rPr/>
            </w:rPrChange>
          </w:rPr>
          <w:t xml:space="preserve"> </w:t>
        </w:r>
      </w:ins>
      <w:ins w:id="2160" w:author="Christos-Emmanouil Anastasiou" w:date="2020-05-10T09:43:00Z">
        <w:r w:rsidR="008D7411" w:rsidRPr="004E67E7">
          <w:rPr>
            <w:rFonts w:ascii="Bell MT" w:hAnsi="Bell MT"/>
            <w:sz w:val="24"/>
            <w:szCs w:val="24"/>
            <w:rPrChange w:id="2161" w:author="Christos-Emmanouil Anastasiou" w:date="2020-05-11T19:30:00Z">
              <w:rPr/>
            </w:rPrChange>
          </w:rPr>
          <w:t>If the neighbo</w:t>
        </w:r>
        <w:r w:rsidR="00664A6C" w:rsidRPr="004E67E7">
          <w:rPr>
            <w:rFonts w:ascii="Bell MT" w:hAnsi="Bell MT"/>
            <w:sz w:val="24"/>
            <w:szCs w:val="24"/>
            <w:rPrChange w:id="2162" w:author="Christos-Emmanouil Anastasiou" w:date="2020-05-11T19:30:00Z">
              <w:rPr/>
            </w:rPrChange>
          </w:rPr>
          <w:t xml:space="preserve">uring block is </w:t>
        </w:r>
      </w:ins>
      <w:ins w:id="2163" w:author="Christos-Emmanouil Anastasiou" w:date="2020-05-10T09:45:00Z">
        <w:r w:rsidR="00371DA8" w:rsidRPr="004E67E7">
          <w:rPr>
            <w:rFonts w:ascii="Bell MT" w:hAnsi="Bell MT"/>
            <w:sz w:val="24"/>
            <w:szCs w:val="24"/>
            <w:rPrChange w:id="2164" w:author="Christos-Emmanouil Anastasiou" w:date="2020-05-11T19:30:00Z">
              <w:rPr/>
            </w:rPrChange>
          </w:rPr>
          <w:t>deactivated,</w:t>
        </w:r>
      </w:ins>
      <w:ins w:id="2165" w:author="Christos-Emmanouil Anastasiou" w:date="2020-05-10T09:44:00Z">
        <w:r w:rsidR="008A4BA7" w:rsidRPr="004E67E7">
          <w:rPr>
            <w:rFonts w:ascii="Bell MT" w:hAnsi="Bell MT"/>
            <w:sz w:val="24"/>
            <w:szCs w:val="24"/>
            <w:rPrChange w:id="2166" w:author="Christos-Emmanouil Anastasiou" w:date="2020-05-11T19:30:00Z">
              <w:rPr/>
            </w:rPrChange>
          </w:rPr>
          <w:t xml:space="preserve"> then</w:t>
        </w:r>
      </w:ins>
      <w:ins w:id="2167" w:author="Christos-Emmanouil Anastasiou" w:date="2020-05-10T11:14:00Z">
        <w:r w:rsidR="00685450" w:rsidRPr="004E67E7">
          <w:rPr>
            <w:rFonts w:ascii="Bell MT" w:hAnsi="Bell MT"/>
            <w:sz w:val="24"/>
            <w:szCs w:val="24"/>
            <w:rPrChange w:id="2168" w:author="Christos-Emmanouil Anastasiou" w:date="2020-05-11T19:30:00Z">
              <w:rPr/>
            </w:rPrChange>
          </w:rPr>
          <w:t xml:space="preserve"> I</w:t>
        </w:r>
      </w:ins>
      <w:ins w:id="2169" w:author="Christos-Emmanouil Anastasiou" w:date="2020-05-10T09:45:00Z">
        <w:r w:rsidR="00371DA8" w:rsidRPr="004E67E7">
          <w:rPr>
            <w:rFonts w:ascii="Bell MT" w:hAnsi="Bell MT"/>
            <w:sz w:val="24"/>
            <w:szCs w:val="24"/>
            <w:rPrChange w:id="2170" w:author="Christos-Emmanouil Anastasiou" w:date="2020-05-11T19:30:00Z">
              <w:rPr/>
            </w:rPrChange>
          </w:rPr>
          <w:t xml:space="preserve"> </w:t>
        </w:r>
      </w:ins>
      <w:ins w:id="2171" w:author="Christos-Emmanouil Anastasiou" w:date="2020-05-10T10:34:00Z">
        <w:r w:rsidR="0048665D" w:rsidRPr="004E67E7">
          <w:rPr>
            <w:rFonts w:ascii="Bell MT" w:hAnsi="Bell MT"/>
            <w:sz w:val="24"/>
            <w:szCs w:val="24"/>
            <w:rPrChange w:id="2172" w:author="Christos-Emmanouil Anastasiou" w:date="2020-05-11T19:30:00Z">
              <w:rPr/>
            </w:rPrChange>
          </w:rPr>
          <w:t xml:space="preserve">include </w:t>
        </w:r>
      </w:ins>
      <w:ins w:id="2173" w:author="Christos-Emmanouil Anastasiou" w:date="2020-05-10T10:35:00Z">
        <w:r w:rsidR="00A55FE0" w:rsidRPr="004E67E7">
          <w:rPr>
            <w:rFonts w:ascii="Bell MT" w:hAnsi="Bell MT"/>
            <w:sz w:val="24"/>
            <w:szCs w:val="24"/>
            <w:rPrChange w:id="2174" w:author="Christos-Emmanouil Anastasiou" w:date="2020-05-11T19:30:00Z">
              <w:rPr/>
            </w:rPrChange>
          </w:rPr>
          <w:t xml:space="preserve">the indices </w:t>
        </w:r>
        <w:r w:rsidR="0009741E" w:rsidRPr="004E67E7">
          <w:rPr>
            <w:rFonts w:ascii="Bell MT" w:hAnsi="Bell MT"/>
            <w:sz w:val="24"/>
            <w:szCs w:val="24"/>
            <w:rPrChange w:id="2175" w:author="Christos-Emmanouil Anastasiou" w:date="2020-05-11T19:30:00Z">
              <w:rPr/>
            </w:rPrChange>
          </w:rPr>
          <w:t>for that block face</w:t>
        </w:r>
      </w:ins>
      <w:ins w:id="2176" w:author="Christos-Emmanouil Anastasiou" w:date="2020-05-10T10:36:00Z">
        <w:r w:rsidR="00BD3840" w:rsidRPr="004E67E7">
          <w:rPr>
            <w:rFonts w:ascii="Bell MT" w:hAnsi="Bell MT"/>
            <w:sz w:val="24"/>
            <w:szCs w:val="24"/>
            <w:rPrChange w:id="2177" w:author="Christos-Emmanouil Anastasiou" w:date="2020-05-11T19:30:00Z">
              <w:rPr/>
            </w:rPrChange>
          </w:rPr>
          <w:t xml:space="preserve">, as seen in </w:t>
        </w:r>
      </w:ins>
      <w:ins w:id="2178" w:author="Christos-Emmanouil Anastasiou" w:date="2020-05-10T11:11:00Z">
        <w:r w:rsidR="00184B67" w:rsidRPr="004E67E7">
          <w:rPr>
            <w:rFonts w:ascii="Bell MT" w:hAnsi="Bell MT"/>
            <w:sz w:val="24"/>
            <w:szCs w:val="24"/>
            <w:rPrChange w:id="2179" w:author="Christos-Emmanouil Anastasiou" w:date="2020-05-11T19:30:00Z">
              <w:rPr/>
            </w:rPrChange>
          </w:rPr>
          <w:t>F</w:t>
        </w:r>
        <w:r w:rsidR="007703C8" w:rsidRPr="004E67E7">
          <w:rPr>
            <w:rFonts w:ascii="Bell MT" w:hAnsi="Bell MT"/>
            <w:sz w:val="24"/>
            <w:szCs w:val="24"/>
            <w:rPrChange w:id="2180" w:author="Christos-Emmanouil Anastasiou" w:date="2020-05-11T19:30:00Z">
              <w:rPr/>
            </w:rPrChange>
          </w:rPr>
          <w:t>igure</w:t>
        </w:r>
        <w:r w:rsidR="00184B67" w:rsidRPr="004E67E7">
          <w:rPr>
            <w:rFonts w:ascii="Bell MT" w:hAnsi="Bell MT"/>
            <w:sz w:val="24"/>
            <w:szCs w:val="24"/>
            <w:rPrChange w:id="2181" w:author="Christos-Emmanouil Anastasiou" w:date="2020-05-11T19:30:00Z">
              <w:rPr/>
            </w:rPrChange>
          </w:rPr>
          <w:t xml:space="preserve"> 4.9</w:t>
        </w:r>
        <w:r w:rsidR="00C4175E" w:rsidRPr="004E67E7">
          <w:rPr>
            <w:rFonts w:ascii="Bell MT" w:hAnsi="Bell MT"/>
            <w:sz w:val="24"/>
            <w:szCs w:val="24"/>
            <w:rPrChange w:id="2182" w:author="Christos-Emmanouil Anastasiou" w:date="2020-05-11T19:30:00Z">
              <w:rPr/>
            </w:rPrChange>
          </w:rPr>
          <w:t>.</w:t>
        </w:r>
        <w:r w:rsidR="00367D15" w:rsidRPr="004E67E7">
          <w:rPr>
            <w:rFonts w:ascii="Bell MT" w:hAnsi="Bell MT"/>
            <w:sz w:val="24"/>
            <w:szCs w:val="24"/>
            <w:rPrChange w:id="2183" w:author="Christos-Emmanouil Anastasiou" w:date="2020-05-11T19:30:00Z">
              <w:rPr/>
            </w:rPrChange>
          </w:rPr>
          <w:t xml:space="preserve"> </w:t>
        </w:r>
      </w:ins>
      <w:ins w:id="2184" w:author="Christos-Emmanouil Anastasiou" w:date="2020-05-11T21:53:00Z">
        <w:r w:rsidR="001F1AE9">
          <w:rPr>
            <w:rFonts w:ascii="Bell MT" w:hAnsi="Bell MT"/>
            <w:sz w:val="24"/>
            <w:szCs w:val="24"/>
          </w:rPr>
          <w:t>In the case that</w:t>
        </w:r>
      </w:ins>
      <w:ins w:id="2185" w:author="Christos-Emmanouil Anastasiou" w:date="2020-05-11T21:54:00Z">
        <w:r w:rsidR="001F1AE9">
          <w:rPr>
            <w:rFonts w:ascii="Bell MT" w:hAnsi="Bell MT"/>
            <w:sz w:val="24"/>
            <w:szCs w:val="24"/>
          </w:rPr>
          <w:t xml:space="preserve"> a</w:t>
        </w:r>
      </w:ins>
      <w:ins w:id="2186" w:author="Christos-Emmanouil Anastasiou" w:date="2020-05-10T11:16:00Z">
        <w:r w:rsidR="00EA07F9" w:rsidRPr="004E67E7">
          <w:rPr>
            <w:rFonts w:ascii="Bell MT" w:hAnsi="Bell MT"/>
            <w:sz w:val="24"/>
            <w:szCs w:val="24"/>
            <w:rPrChange w:id="2187" w:author="Christos-Emmanouil Anastasiou" w:date="2020-05-11T19:30:00Z">
              <w:rPr/>
            </w:rPrChange>
          </w:rPr>
          <w:t xml:space="preserve"> neighbouring block is activated, then I include the indices for th</w:t>
        </w:r>
        <w:r w:rsidR="006A0ED1" w:rsidRPr="004E67E7">
          <w:rPr>
            <w:rFonts w:ascii="Bell MT" w:hAnsi="Bell MT"/>
            <w:sz w:val="24"/>
            <w:szCs w:val="24"/>
            <w:rPrChange w:id="2188" w:author="Christos-Emmanouil Anastasiou" w:date="2020-05-11T19:30:00Z">
              <w:rPr/>
            </w:rPrChange>
          </w:rPr>
          <w:t xml:space="preserve">e </w:t>
        </w:r>
      </w:ins>
      <w:ins w:id="2189" w:author="Christos-Emmanouil Anastasiou" w:date="2020-05-10T11:20:00Z">
        <w:r w:rsidR="000745AB" w:rsidRPr="004E67E7">
          <w:rPr>
            <w:rFonts w:ascii="Bell MT" w:hAnsi="Bell MT"/>
            <w:sz w:val="24"/>
            <w:szCs w:val="24"/>
            <w:rPrChange w:id="2190" w:author="Christos-Emmanouil Anastasiou" w:date="2020-05-11T19:30:00Z">
              <w:rPr/>
            </w:rPrChange>
          </w:rPr>
          <w:t xml:space="preserve">opposite </w:t>
        </w:r>
        <w:r w:rsidR="00812F9A" w:rsidRPr="004E67E7">
          <w:rPr>
            <w:rFonts w:ascii="Bell MT" w:hAnsi="Bell MT"/>
            <w:sz w:val="24"/>
            <w:szCs w:val="24"/>
            <w:rPrChange w:id="2191" w:author="Christos-Emmanouil Anastasiou" w:date="2020-05-11T19:30:00Z">
              <w:rPr/>
            </w:rPrChange>
          </w:rPr>
          <w:t>block face</w:t>
        </w:r>
        <w:r w:rsidR="000023E1" w:rsidRPr="004E67E7">
          <w:rPr>
            <w:rFonts w:ascii="Bell MT" w:hAnsi="Bell MT"/>
            <w:sz w:val="24"/>
            <w:szCs w:val="24"/>
            <w:rPrChange w:id="2192" w:author="Christos-Emmanouil Anastasiou" w:date="2020-05-11T19:30:00Z">
              <w:rPr/>
            </w:rPrChange>
          </w:rPr>
          <w:t>, also seen i</w:t>
        </w:r>
      </w:ins>
      <w:ins w:id="2193" w:author="Christos-Emmanouil Anastasiou" w:date="2020-05-10T11:21:00Z">
        <w:r w:rsidR="000023E1" w:rsidRPr="004E67E7">
          <w:rPr>
            <w:rFonts w:ascii="Bell MT" w:hAnsi="Bell MT"/>
            <w:sz w:val="24"/>
            <w:szCs w:val="24"/>
            <w:rPrChange w:id="2194" w:author="Christos-Emmanouil Anastasiou" w:date="2020-05-11T19:30:00Z">
              <w:rPr/>
            </w:rPrChange>
          </w:rPr>
          <w:t>n Figure 4.9.</w:t>
        </w:r>
      </w:ins>
    </w:p>
    <w:p w14:paraId="1322D4EC" w14:textId="77777777" w:rsidR="00D028DC" w:rsidRPr="004E67E7" w:rsidRDefault="00D028DC">
      <w:pPr>
        <w:pStyle w:val="ListParagraph"/>
        <w:rPr>
          <w:ins w:id="2195" w:author="Christos-Emmanouil Anastasiou" w:date="2020-05-10T11:11:00Z"/>
          <w:rFonts w:ascii="Bell MT" w:hAnsi="Bell MT"/>
          <w:sz w:val="24"/>
          <w:szCs w:val="24"/>
          <w:rPrChange w:id="2196" w:author="Christos-Emmanouil Anastasiou" w:date="2020-05-11T19:30:00Z">
            <w:rPr>
              <w:ins w:id="2197" w:author="Christos-Emmanouil Anastasiou" w:date="2020-05-10T11:11:00Z"/>
            </w:rPr>
          </w:rPrChange>
        </w:rPr>
        <w:pPrChange w:id="2198" w:author="Christos-Emmanouil Anastasiou" w:date="2020-05-11T19:30:00Z">
          <w:pPr/>
        </w:pPrChange>
      </w:pPr>
    </w:p>
    <w:p w14:paraId="31A6B741" w14:textId="35E19E3B" w:rsidR="00263CFF" w:rsidRDefault="00263CFF" w:rsidP="004E67E7">
      <w:pPr>
        <w:pStyle w:val="ListParagraph"/>
        <w:rPr>
          <w:ins w:id="2199" w:author="Christos-Emmanouil Anastasiou" w:date="2020-05-11T19:36:00Z"/>
          <w:rFonts w:ascii="Bell MT" w:hAnsi="Bell MT"/>
          <w:sz w:val="24"/>
          <w:szCs w:val="24"/>
        </w:rPr>
      </w:pPr>
    </w:p>
    <w:p w14:paraId="77F18621" w14:textId="390BD612" w:rsidR="008F2CD8" w:rsidRDefault="008F2CD8" w:rsidP="004E67E7">
      <w:pPr>
        <w:pStyle w:val="ListParagraph"/>
        <w:rPr>
          <w:ins w:id="2200" w:author="Christos-Emmanouil Anastasiou" w:date="2020-05-11T19:58:00Z"/>
          <w:rFonts w:ascii="Bell MT" w:hAnsi="Bell MT"/>
          <w:sz w:val="24"/>
          <w:szCs w:val="24"/>
        </w:rPr>
      </w:pPr>
      <w:ins w:id="2201" w:author="Christos-Emmanouil Anastasiou" w:date="2020-05-11T19:58:00Z">
        <w:r>
          <w:rPr>
            <w:rFonts w:ascii="Bell MT" w:hAnsi="Bell MT"/>
            <w:noProof/>
            <w:sz w:val="24"/>
            <w:szCs w:val="24"/>
          </w:rPr>
          <w:drawing>
            <wp:inline distT="0" distB="0" distL="0" distR="0" wp14:anchorId="6265E837" wp14:editId="7313E732">
              <wp:extent cx="1699260" cy="1584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9260" cy="1584960"/>
                      </a:xfrm>
                      <a:prstGeom prst="rect">
                        <a:avLst/>
                      </a:prstGeom>
                      <a:noFill/>
                      <a:ln>
                        <a:noFill/>
                      </a:ln>
                    </pic:spPr>
                  </pic:pic>
                </a:graphicData>
              </a:graphic>
            </wp:inline>
          </w:drawing>
        </w:r>
      </w:ins>
      <w:ins w:id="2202" w:author="Christos-Emmanouil Anastasiou" w:date="2020-05-11T20:08:00Z">
        <w:r w:rsidR="000E0271">
          <w:rPr>
            <w:rFonts w:ascii="Bell MT" w:hAnsi="Bell MT"/>
            <w:noProof/>
            <w:sz w:val="24"/>
            <w:szCs w:val="24"/>
          </w:rPr>
          <w:t xml:space="preserve"> </w:t>
        </w:r>
        <w:r w:rsidR="000E0271">
          <w:rPr>
            <w:rFonts w:ascii="Bell MT" w:hAnsi="Bell MT"/>
            <w:noProof/>
            <w:sz w:val="24"/>
            <w:szCs w:val="24"/>
          </w:rPr>
          <w:tab/>
        </w:r>
        <w:r w:rsidR="000E0271">
          <w:rPr>
            <w:rFonts w:ascii="Bell MT" w:hAnsi="Bell MT"/>
            <w:noProof/>
            <w:sz w:val="24"/>
            <w:szCs w:val="24"/>
          </w:rPr>
          <w:tab/>
        </w:r>
        <w:r w:rsidR="000E0271">
          <w:rPr>
            <w:rFonts w:ascii="Bell MT" w:hAnsi="Bell MT"/>
            <w:noProof/>
            <w:sz w:val="24"/>
            <w:szCs w:val="24"/>
          </w:rPr>
          <w:tab/>
        </w:r>
        <w:r w:rsidR="000E0271">
          <w:rPr>
            <w:rFonts w:ascii="Bell MT" w:hAnsi="Bell MT"/>
            <w:noProof/>
            <w:sz w:val="24"/>
            <w:szCs w:val="24"/>
          </w:rPr>
          <w:tab/>
        </w:r>
        <w:r w:rsidR="000E0271">
          <w:rPr>
            <w:rFonts w:ascii="Bell MT" w:hAnsi="Bell MT"/>
            <w:noProof/>
            <w:sz w:val="24"/>
            <w:szCs w:val="24"/>
          </w:rPr>
          <w:drawing>
            <wp:inline distT="0" distB="0" distL="0" distR="0" wp14:anchorId="629F6C33" wp14:editId="6BEB5BA8">
              <wp:extent cx="1630680" cy="15316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0680" cy="1531620"/>
                      </a:xfrm>
                      <a:prstGeom prst="rect">
                        <a:avLst/>
                      </a:prstGeom>
                      <a:noFill/>
                      <a:ln>
                        <a:noFill/>
                      </a:ln>
                    </pic:spPr>
                  </pic:pic>
                </a:graphicData>
              </a:graphic>
            </wp:inline>
          </w:drawing>
        </w:r>
      </w:ins>
    </w:p>
    <w:p w14:paraId="57D727A7" w14:textId="7B15F29C" w:rsidR="00FA3D29" w:rsidRDefault="000E0271">
      <w:pPr>
        <w:pStyle w:val="ListParagraph"/>
        <w:numPr>
          <w:ilvl w:val="0"/>
          <w:numId w:val="10"/>
        </w:numPr>
        <w:jc w:val="left"/>
        <w:rPr>
          <w:ins w:id="2203" w:author="Christos-Emmanouil Anastasiou" w:date="2020-05-11T20:11:00Z"/>
          <w:rFonts w:ascii="Bell MT" w:hAnsi="Bell MT"/>
          <w:sz w:val="24"/>
          <w:szCs w:val="24"/>
        </w:rPr>
        <w:pPrChange w:id="2204" w:author="Christos-Emmanouil Anastasiou" w:date="2020-05-11T20:12:00Z">
          <w:pPr>
            <w:pStyle w:val="ListParagraph"/>
            <w:numPr>
              <w:numId w:val="10"/>
            </w:numPr>
            <w:ind w:left="1920" w:hanging="360"/>
            <w:jc w:val="right"/>
          </w:pPr>
        </w:pPrChange>
      </w:pPr>
      <w:ins w:id="2205" w:author="Christos-Emmanouil Anastasiou" w:date="2020-05-11T20:08:00Z">
        <w:r w:rsidRPr="00FA3D29">
          <w:rPr>
            <w:rFonts w:ascii="Bell MT" w:hAnsi="Bell MT"/>
            <w:sz w:val="24"/>
            <w:szCs w:val="24"/>
          </w:rPr>
          <w:t xml:space="preserve"> </w:t>
        </w:r>
      </w:ins>
      <w:ins w:id="2206" w:author="Christos-Emmanouil Anastasiou" w:date="2020-05-11T20:12:00Z">
        <w:r w:rsidR="007B07AF">
          <w:rPr>
            <w:rFonts w:ascii="Bell MT" w:hAnsi="Bell MT"/>
            <w:sz w:val="24"/>
            <w:szCs w:val="24"/>
          </w:rPr>
          <w:tab/>
        </w:r>
        <w:r w:rsidR="007B07AF">
          <w:rPr>
            <w:rFonts w:ascii="Bell MT" w:hAnsi="Bell MT"/>
            <w:sz w:val="24"/>
            <w:szCs w:val="24"/>
          </w:rPr>
          <w:tab/>
        </w:r>
        <w:r w:rsidR="007B07AF">
          <w:rPr>
            <w:rFonts w:ascii="Bell MT" w:hAnsi="Bell MT"/>
            <w:sz w:val="24"/>
            <w:szCs w:val="24"/>
          </w:rPr>
          <w:tab/>
        </w:r>
        <w:r w:rsidR="007B07AF">
          <w:rPr>
            <w:rFonts w:ascii="Bell MT" w:hAnsi="Bell MT"/>
            <w:sz w:val="24"/>
            <w:szCs w:val="24"/>
          </w:rPr>
          <w:tab/>
        </w:r>
        <w:r w:rsidR="007B07AF">
          <w:rPr>
            <w:rFonts w:ascii="Bell MT" w:hAnsi="Bell MT"/>
            <w:sz w:val="24"/>
            <w:szCs w:val="24"/>
          </w:rPr>
          <w:tab/>
        </w:r>
        <w:r w:rsidR="007B07AF">
          <w:rPr>
            <w:rFonts w:ascii="Bell MT" w:hAnsi="Bell MT"/>
            <w:sz w:val="24"/>
            <w:szCs w:val="24"/>
          </w:rPr>
          <w:tab/>
        </w:r>
        <w:r w:rsidR="007B07AF">
          <w:rPr>
            <w:rFonts w:ascii="Bell MT" w:hAnsi="Bell MT"/>
            <w:sz w:val="24"/>
            <w:szCs w:val="24"/>
          </w:rPr>
          <w:tab/>
          <w:t xml:space="preserve">       </w:t>
        </w:r>
      </w:ins>
      <w:ins w:id="2207" w:author="Christos-Emmanouil Anastasiou" w:date="2020-05-11T20:08:00Z">
        <w:r w:rsidRPr="00FA3D29">
          <w:rPr>
            <w:rFonts w:ascii="Bell MT" w:hAnsi="Bell MT"/>
            <w:sz w:val="24"/>
            <w:szCs w:val="24"/>
          </w:rPr>
          <w:t xml:space="preserve">(b) </w:t>
        </w:r>
      </w:ins>
    </w:p>
    <w:p w14:paraId="03421C1A" w14:textId="3A4F1A3B" w:rsidR="006E4399" w:rsidRDefault="00263CFF" w:rsidP="007B07AF">
      <w:pPr>
        <w:ind w:left="720"/>
        <w:rPr>
          <w:ins w:id="2208" w:author="Christos-Emmanouil Anastasiou" w:date="2020-05-11T22:11:00Z"/>
          <w:rFonts w:ascii="Bell MT" w:hAnsi="Bell MT"/>
          <w:sz w:val="24"/>
          <w:szCs w:val="24"/>
        </w:rPr>
      </w:pPr>
      <w:ins w:id="2209" w:author="Christos-Emmanouil Anastasiou" w:date="2020-05-10T11:11:00Z">
        <w:r w:rsidRPr="007B07AF">
          <w:rPr>
            <w:rFonts w:ascii="Bell MT" w:hAnsi="Bell MT"/>
            <w:sz w:val="24"/>
            <w:szCs w:val="24"/>
            <w:rPrChange w:id="2210" w:author="Christos-Emmanouil Anastasiou" w:date="2020-05-11T20:11:00Z">
              <w:rPr/>
            </w:rPrChange>
          </w:rPr>
          <w:t>Figure 4.9:</w:t>
        </w:r>
      </w:ins>
      <w:ins w:id="2211" w:author="Christos-Emmanouil Anastasiou" w:date="2020-05-11T20:11:00Z">
        <w:r w:rsidR="00FA3D29" w:rsidRPr="007B07AF">
          <w:rPr>
            <w:rFonts w:ascii="Bell MT" w:hAnsi="Bell MT"/>
            <w:sz w:val="24"/>
            <w:szCs w:val="24"/>
          </w:rPr>
          <w:t xml:space="preserve"> (a)</w:t>
        </w:r>
      </w:ins>
      <w:ins w:id="2212" w:author="Christos-Emmanouil Anastasiou" w:date="2020-05-11T19:31:00Z">
        <w:r w:rsidR="0041127D" w:rsidRPr="007B07AF">
          <w:rPr>
            <w:rFonts w:ascii="Bell MT" w:hAnsi="Bell MT"/>
            <w:sz w:val="24"/>
            <w:szCs w:val="24"/>
          </w:rPr>
          <w:t xml:space="preserve"> </w:t>
        </w:r>
      </w:ins>
      <w:ins w:id="2213" w:author="Christos-Emmanouil Anastasiou" w:date="2020-05-11T20:11:00Z">
        <w:r w:rsidR="00FA3D29" w:rsidRPr="007B07AF">
          <w:rPr>
            <w:rFonts w:ascii="Bell MT" w:hAnsi="Bell MT"/>
            <w:sz w:val="24"/>
            <w:szCs w:val="24"/>
          </w:rPr>
          <w:t>Include face if neighbour block is deactivated (b) Include opposite face if   neighbour is activated</w:t>
        </w:r>
      </w:ins>
      <w:ins w:id="2214" w:author="Christos-Emmanouil Anastasiou" w:date="2020-05-11T21:56:00Z">
        <w:r w:rsidR="00A94720">
          <w:rPr>
            <w:rFonts w:ascii="Bell MT" w:hAnsi="Bell MT"/>
            <w:sz w:val="24"/>
            <w:szCs w:val="24"/>
          </w:rPr>
          <w:t>.</w:t>
        </w:r>
      </w:ins>
      <w:ins w:id="2215" w:author="Tassos Anastasiou" w:date="2020-05-09T17:45:00Z">
        <w:del w:id="2216" w:author="Christos-Emmanouil Anastasiou" w:date="2020-05-10T11:21:00Z">
          <w:r w:rsidR="006E4399" w:rsidRPr="007B07AF" w:rsidDel="00AE4EA8">
            <w:rPr>
              <w:rFonts w:ascii="Bell MT" w:hAnsi="Bell MT"/>
              <w:sz w:val="24"/>
              <w:szCs w:val="24"/>
              <w:rPrChange w:id="2217" w:author="Christos-Emmanouil Anastasiou" w:date="2020-05-11T20:11:00Z">
                <w:rPr/>
              </w:rPrChange>
            </w:rPr>
            <w:br w:type="page"/>
          </w:r>
        </w:del>
      </w:ins>
    </w:p>
    <w:p w14:paraId="07AE21A1" w14:textId="77777777" w:rsidR="00D028DC" w:rsidRDefault="00D028DC" w:rsidP="007B07AF">
      <w:pPr>
        <w:ind w:left="720"/>
        <w:rPr>
          <w:ins w:id="2218" w:author="Christos-Emmanouil Anastasiou" w:date="2020-05-11T20:12:00Z"/>
          <w:rFonts w:ascii="Bell MT" w:hAnsi="Bell MT"/>
          <w:sz w:val="24"/>
          <w:szCs w:val="24"/>
        </w:rPr>
      </w:pPr>
    </w:p>
    <w:p w14:paraId="223D08B7" w14:textId="79A9FC10" w:rsidR="00A22718" w:rsidRDefault="005D7C90" w:rsidP="007B07AF">
      <w:pPr>
        <w:ind w:left="720"/>
        <w:rPr>
          <w:ins w:id="2219" w:author="Christos-Emmanouil Anastasiou" w:date="2020-05-11T20:40:00Z"/>
          <w:rFonts w:ascii="Bell MT" w:hAnsi="Bell MT"/>
          <w:sz w:val="24"/>
          <w:szCs w:val="24"/>
        </w:rPr>
      </w:pPr>
      <w:ins w:id="2220" w:author="Christos-Emmanouil Anastasiou" w:date="2020-05-11T20:13:00Z">
        <w:r>
          <w:rPr>
            <w:rFonts w:ascii="Bell MT" w:hAnsi="Bell MT"/>
            <w:sz w:val="24"/>
            <w:szCs w:val="24"/>
          </w:rPr>
          <w:t xml:space="preserve">Although this </w:t>
        </w:r>
      </w:ins>
      <w:ins w:id="2221" w:author="Christos-Emmanouil Anastasiou" w:date="2020-05-11T20:29:00Z">
        <w:r w:rsidR="00910A97">
          <w:rPr>
            <w:rFonts w:ascii="Bell MT" w:hAnsi="Bell MT"/>
            <w:sz w:val="24"/>
            <w:szCs w:val="24"/>
          </w:rPr>
          <w:t>approach</w:t>
        </w:r>
      </w:ins>
      <w:ins w:id="2222" w:author="Christos-Emmanouil Anastasiou" w:date="2020-05-11T20:14:00Z">
        <w:r w:rsidR="00672C90">
          <w:rPr>
            <w:rFonts w:ascii="Bell MT" w:hAnsi="Bell MT"/>
            <w:sz w:val="24"/>
            <w:szCs w:val="24"/>
          </w:rPr>
          <w:t xml:space="preserve"> was a step towards the right directio</w:t>
        </w:r>
      </w:ins>
      <w:ins w:id="2223" w:author="Christos-Emmanouil Anastasiou" w:date="2020-05-11T23:24:00Z">
        <w:r w:rsidR="00EE07E8">
          <w:rPr>
            <w:rFonts w:ascii="Bell MT" w:hAnsi="Bell MT"/>
            <w:sz w:val="24"/>
            <w:szCs w:val="24"/>
          </w:rPr>
          <w:t>n</w:t>
        </w:r>
      </w:ins>
      <w:ins w:id="2224" w:author="Christos-Emmanouil Anastasiou" w:date="2020-05-11T20:14:00Z">
        <w:r w:rsidR="00672C90">
          <w:rPr>
            <w:rFonts w:ascii="Bell MT" w:hAnsi="Bell MT"/>
            <w:sz w:val="24"/>
            <w:szCs w:val="24"/>
          </w:rPr>
          <w:t xml:space="preserve"> as</w:t>
        </w:r>
        <w:r w:rsidR="00176F80">
          <w:rPr>
            <w:rFonts w:ascii="Bell MT" w:hAnsi="Bell MT"/>
            <w:sz w:val="24"/>
            <w:szCs w:val="24"/>
          </w:rPr>
          <w:t xml:space="preserve"> </w:t>
        </w:r>
      </w:ins>
      <w:ins w:id="2225" w:author="Christos-Emmanouil Anastasiou" w:date="2020-05-11T20:29:00Z">
        <w:r w:rsidR="00FC2E8E">
          <w:rPr>
            <w:rFonts w:ascii="Bell MT" w:hAnsi="Bell MT"/>
            <w:sz w:val="24"/>
            <w:szCs w:val="24"/>
          </w:rPr>
          <w:t>the number of rendered</w:t>
        </w:r>
      </w:ins>
      <w:ins w:id="2226" w:author="Christos-Emmanouil Anastasiou" w:date="2020-05-11T20:14:00Z">
        <w:r w:rsidR="00176F80">
          <w:rPr>
            <w:rFonts w:ascii="Bell MT" w:hAnsi="Bell MT"/>
            <w:sz w:val="24"/>
            <w:szCs w:val="24"/>
          </w:rPr>
          <w:t xml:space="preserve"> triangles </w:t>
        </w:r>
      </w:ins>
      <w:ins w:id="2227" w:author="Christos-Emmanouil Anastasiou" w:date="2020-05-11T20:30:00Z">
        <w:r w:rsidR="00FC2E8E">
          <w:rPr>
            <w:rFonts w:ascii="Bell MT" w:hAnsi="Bell MT"/>
            <w:sz w:val="24"/>
            <w:szCs w:val="24"/>
          </w:rPr>
          <w:t>decreased</w:t>
        </w:r>
      </w:ins>
      <w:ins w:id="2228" w:author="Christos-Emmanouil Anastasiou" w:date="2020-05-11T23:17:00Z">
        <w:r w:rsidR="00B76B5C">
          <w:rPr>
            <w:rFonts w:ascii="Bell MT" w:hAnsi="Bell MT"/>
            <w:sz w:val="24"/>
            <w:szCs w:val="24"/>
          </w:rPr>
          <w:t xml:space="preserve"> (see table</w:t>
        </w:r>
      </w:ins>
      <w:ins w:id="2229" w:author="Christos-Emmanouil Anastasiou" w:date="2020-05-11T23:18:00Z">
        <w:r w:rsidR="002F4B76">
          <w:rPr>
            <w:rFonts w:ascii="Bell MT" w:hAnsi="Bell MT"/>
            <w:sz w:val="24"/>
            <w:szCs w:val="24"/>
          </w:rPr>
          <w:t xml:space="preserve"> 4.</w:t>
        </w:r>
        <w:r w:rsidR="00B21871">
          <w:rPr>
            <w:rFonts w:ascii="Bell MT" w:hAnsi="Bell MT"/>
            <w:sz w:val="24"/>
            <w:szCs w:val="24"/>
          </w:rPr>
          <w:t>5</w:t>
        </w:r>
      </w:ins>
      <w:ins w:id="2230" w:author="Christos-Emmanouil Anastasiou" w:date="2020-05-11T23:17:00Z">
        <w:r w:rsidR="00B76B5C">
          <w:rPr>
            <w:rFonts w:ascii="Bell MT" w:hAnsi="Bell MT"/>
            <w:sz w:val="24"/>
            <w:szCs w:val="24"/>
          </w:rPr>
          <w:t>)</w:t>
        </w:r>
      </w:ins>
      <w:ins w:id="2231" w:author="Christos-Emmanouil Anastasiou" w:date="2020-05-11T20:30:00Z">
        <w:r w:rsidR="00D93439">
          <w:rPr>
            <w:rFonts w:ascii="Bell MT" w:hAnsi="Bell MT"/>
            <w:sz w:val="24"/>
            <w:szCs w:val="24"/>
          </w:rPr>
          <w:t xml:space="preserve">, </w:t>
        </w:r>
      </w:ins>
      <w:ins w:id="2232" w:author="Christos-Emmanouil Anastasiou" w:date="2020-05-11T20:33:00Z">
        <w:r w:rsidR="00FC764F">
          <w:rPr>
            <w:rFonts w:ascii="Bell MT" w:hAnsi="Bell MT"/>
            <w:sz w:val="24"/>
            <w:szCs w:val="24"/>
          </w:rPr>
          <w:t>each voxel in the chunk is</w:t>
        </w:r>
      </w:ins>
      <w:ins w:id="2233" w:author="Christos-Emmanouil Anastasiou" w:date="2020-05-11T20:42:00Z">
        <w:r w:rsidR="00B761A7">
          <w:rPr>
            <w:rFonts w:ascii="Bell MT" w:hAnsi="Bell MT"/>
            <w:sz w:val="24"/>
            <w:szCs w:val="24"/>
          </w:rPr>
          <w:t xml:space="preserve"> </w:t>
        </w:r>
      </w:ins>
      <w:ins w:id="2234" w:author="Christos-Emmanouil Anastasiou" w:date="2020-05-11T20:43:00Z">
        <w:r w:rsidR="00B761A7">
          <w:rPr>
            <w:rFonts w:ascii="Bell MT" w:hAnsi="Bell MT"/>
            <w:sz w:val="24"/>
            <w:szCs w:val="24"/>
          </w:rPr>
          <w:t>still</w:t>
        </w:r>
      </w:ins>
      <w:ins w:id="2235" w:author="Christos-Emmanouil Anastasiou" w:date="2020-05-11T20:33:00Z">
        <w:r w:rsidR="00FC764F">
          <w:rPr>
            <w:rFonts w:ascii="Bell MT" w:hAnsi="Bell MT"/>
            <w:sz w:val="24"/>
            <w:szCs w:val="24"/>
          </w:rPr>
          <w:t xml:space="preserve"> being </w:t>
        </w:r>
      </w:ins>
      <w:ins w:id="2236" w:author="Christos-Emmanouil Anastasiou" w:date="2020-05-11T23:36:00Z">
        <w:r w:rsidR="00F9246A">
          <w:rPr>
            <w:rFonts w:ascii="Bell MT" w:hAnsi="Bell MT"/>
            <w:sz w:val="24"/>
            <w:szCs w:val="24"/>
          </w:rPr>
          <w:t>drawn</w:t>
        </w:r>
      </w:ins>
      <w:ins w:id="2237" w:author="Christos-Emmanouil Anastasiou" w:date="2020-05-11T20:33:00Z">
        <w:r w:rsidR="00C75916">
          <w:rPr>
            <w:rFonts w:ascii="Bell MT" w:hAnsi="Bell MT"/>
            <w:sz w:val="24"/>
            <w:szCs w:val="24"/>
          </w:rPr>
          <w:t xml:space="preserve"> </w:t>
        </w:r>
      </w:ins>
      <w:ins w:id="2238" w:author="Christos-Emmanouil Anastasiou" w:date="2020-05-11T20:34:00Z">
        <w:r w:rsidR="00C75916">
          <w:rPr>
            <w:rFonts w:ascii="Bell MT" w:hAnsi="Bell MT"/>
            <w:sz w:val="24"/>
            <w:szCs w:val="24"/>
          </w:rPr>
          <w:t>separately</w:t>
        </w:r>
      </w:ins>
      <w:ins w:id="2239" w:author="Christos-Emmanouil Anastasiou" w:date="2020-05-11T20:36:00Z">
        <w:r w:rsidR="002D46FC">
          <w:rPr>
            <w:rFonts w:ascii="Bell MT" w:hAnsi="Bell MT"/>
            <w:sz w:val="24"/>
            <w:szCs w:val="24"/>
          </w:rPr>
          <w:t xml:space="preserve">. </w:t>
        </w:r>
      </w:ins>
    </w:p>
    <w:p w14:paraId="1AB0C751" w14:textId="77777777" w:rsidR="00D12D0E" w:rsidRPr="007B07AF" w:rsidRDefault="00D12D0E">
      <w:pPr>
        <w:ind w:left="720"/>
        <w:rPr>
          <w:ins w:id="2240" w:author="Christos-Emmanouil Anastasiou" w:date="2020-05-10T11:21:00Z"/>
          <w:rFonts w:ascii="Bell MT" w:hAnsi="Bell MT"/>
          <w:sz w:val="24"/>
          <w:szCs w:val="24"/>
          <w:rPrChange w:id="2241" w:author="Christos-Emmanouil Anastasiou" w:date="2020-05-11T20:11:00Z">
            <w:rPr>
              <w:ins w:id="2242" w:author="Christos-Emmanouil Anastasiou" w:date="2020-05-10T11:21:00Z"/>
            </w:rPr>
          </w:rPrChange>
        </w:rPr>
        <w:pPrChange w:id="2243" w:author="Christos-Emmanouil Anastasiou" w:date="2020-05-11T20:12:00Z">
          <w:pPr/>
        </w:pPrChange>
      </w:pPr>
    </w:p>
    <w:p w14:paraId="579679B4" w14:textId="77777777" w:rsidR="009557AC" w:rsidRDefault="009557AC">
      <w:pPr>
        <w:rPr>
          <w:ins w:id="2244" w:author="Christos-Emmanouil Anastasiou" w:date="2020-05-10T11:21:00Z"/>
        </w:rPr>
      </w:pPr>
    </w:p>
    <w:p w14:paraId="538017FC" w14:textId="77777777" w:rsidR="00AE4EA8" w:rsidRDefault="00AE4EA8">
      <w:pPr>
        <w:rPr>
          <w:ins w:id="2245" w:author="Christos-Emmanouil Anastasiou" w:date="2020-05-10T11:21:00Z"/>
        </w:rPr>
      </w:pPr>
    </w:p>
    <w:p w14:paraId="155554C7" w14:textId="77777777" w:rsidR="0070501D" w:rsidRDefault="0070501D">
      <w:pPr>
        <w:rPr>
          <w:ins w:id="2246" w:author="Christos-Emmanouil Anastasiou" w:date="2020-05-10T11:21:00Z"/>
        </w:rPr>
      </w:pPr>
    </w:p>
    <w:p w14:paraId="38CA9A2A" w14:textId="77777777" w:rsidR="0070501D" w:rsidRDefault="0070501D">
      <w:pPr>
        <w:rPr>
          <w:ins w:id="2247" w:author="Christos-Emmanouil Anastasiou" w:date="2020-05-10T11:21:00Z"/>
        </w:rPr>
      </w:pPr>
    </w:p>
    <w:p w14:paraId="4A226943" w14:textId="77777777" w:rsidR="0070501D" w:rsidRDefault="0070501D">
      <w:pPr>
        <w:rPr>
          <w:ins w:id="2248" w:author="Christos-Emmanouil Anastasiou" w:date="2020-05-10T11:21:00Z"/>
        </w:rPr>
      </w:pPr>
    </w:p>
    <w:p w14:paraId="77F920D5" w14:textId="77777777" w:rsidR="0070501D" w:rsidRDefault="0070501D">
      <w:pPr>
        <w:rPr>
          <w:ins w:id="2249" w:author="Christos-Emmanouil Anastasiou" w:date="2020-05-10T11:21:00Z"/>
        </w:rPr>
      </w:pPr>
    </w:p>
    <w:p w14:paraId="119E9528" w14:textId="77777777" w:rsidR="0070501D" w:rsidRDefault="0070501D">
      <w:pPr>
        <w:rPr>
          <w:ins w:id="2250" w:author="Christos-Emmanouil Anastasiou" w:date="2020-05-10T11:21:00Z"/>
        </w:rPr>
      </w:pPr>
    </w:p>
    <w:p w14:paraId="49E6B623" w14:textId="77777777" w:rsidR="0070501D" w:rsidRPr="00CE5474" w:rsidRDefault="0070501D">
      <w:pPr>
        <w:rPr>
          <w:ins w:id="2251" w:author="Tassos Anastasiou" w:date="2020-05-09T17:45:00Z"/>
          <w:rPrChange w:id="2252" w:author="Christos-Emmanouil Anastasiou" w:date="2020-05-10T01:01:00Z">
            <w:rPr>
              <w:ins w:id="2253" w:author="Tassos Anastasiou" w:date="2020-05-09T17:45:00Z"/>
              <w:rFonts w:asciiTheme="majorHAnsi" w:eastAsiaTheme="majorEastAsia" w:hAnsiTheme="majorHAnsi" w:cstheme="majorBidi"/>
              <w:b/>
              <w:caps/>
              <w:spacing w:val="4"/>
              <w:sz w:val="36"/>
              <w:szCs w:val="24"/>
            </w:rPr>
          </w:rPrChange>
        </w:rPr>
      </w:pPr>
    </w:p>
    <w:p w14:paraId="169490F7" w14:textId="48C63FA1" w:rsidR="00C75B10" w:rsidRDefault="00C75B10">
      <w:pPr>
        <w:pStyle w:val="Heading3"/>
        <w:rPr>
          <w:ins w:id="2254" w:author="Christos-Emmanouil Anastasiou" w:date="2020-05-13T16:43:00Z"/>
        </w:rPr>
      </w:pPr>
      <w:bookmarkStart w:id="2255" w:name="_Toc40412192"/>
      <w:ins w:id="2256" w:author="Christos-Emmanouil Anastasiou" w:date="2020-05-02T19:12:00Z">
        <w:r>
          <w:lastRenderedPageBreak/>
          <w:t>Test</w:t>
        </w:r>
      </w:ins>
      <w:ins w:id="2257" w:author="Christos-Emmanouil Anastasiou" w:date="2020-05-11T22:24:00Z">
        <w:r w:rsidR="002512D9">
          <w:t xml:space="preserve"> </w:t>
        </w:r>
      </w:ins>
      <w:ins w:id="2258" w:author="Christos-Emmanouil Anastasiou" w:date="2020-05-13T16:43:00Z">
        <w:r w:rsidR="00B945C9">
          <w:t>objectives</w:t>
        </w:r>
        <w:bookmarkEnd w:id="2255"/>
      </w:ins>
    </w:p>
    <w:p w14:paraId="5663C9DC" w14:textId="7C084CD9" w:rsidR="00B945C9" w:rsidRDefault="00CC5BCD">
      <w:pPr>
        <w:rPr>
          <w:ins w:id="2259" w:author="Christos-Emmanouil Anastasiou" w:date="2020-05-14T23:03:00Z"/>
        </w:rPr>
      </w:pPr>
      <w:ins w:id="2260" w:author="Christos-Emmanouil Anastasiou" w:date="2020-05-14T23:05:00Z">
        <w:r>
          <w:t>The objective of the tests</w:t>
        </w:r>
      </w:ins>
      <w:ins w:id="2261" w:author="Christos-Emmanouil Anastasiou" w:date="2020-05-14T23:03:00Z">
        <w:r>
          <w:t xml:space="preserve"> </w:t>
        </w:r>
      </w:ins>
      <w:ins w:id="2262" w:author="Christos-Emmanouil Anastasiou" w:date="2020-05-14T23:05:00Z">
        <w:r>
          <w:t>in</w:t>
        </w:r>
      </w:ins>
      <w:ins w:id="2263" w:author="Christos-Emmanouil Anastasiou" w:date="2020-05-14T23:03:00Z">
        <w:r>
          <w:t xml:space="preserve"> the fourth iteration are </w:t>
        </w:r>
      </w:ins>
      <w:ins w:id="2264" w:author="Christos-Emmanouil Anastasiou" w:date="2020-05-14T23:04:00Z">
        <w:r>
          <w:t xml:space="preserve">for testing the performance of chunk rendering in different chunk sizes. </w:t>
        </w:r>
      </w:ins>
      <w:ins w:id="2265" w:author="Christos-Emmanouil Anastasiou" w:date="2020-05-14T23:05:00Z">
        <w:r>
          <w:t>Addi</w:t>
        </w:r>
      </w:ins>
      <w:ins w:id="2266" w:author="Christos-Emmanouil Anastasiou" w:date="2020-05-14T23:06:00Z">
        <w:r>
          <w:t>tion</w:t>
        </w:r>
      </w:ins>
      <w:ins w:id="2267" w:author="Christos-Emmanouil Anastasiou" w:date="2020-05-14T23:05:00Z">
        <w:r>
          <w:t xml:space="preserve">al tests </w:t>
        </w:r>
      </w:ins>
      <w:ins w:id="2268" w:author="Christos-Emmanouil Anastasiou" w:date="2020-05-14T23:06:00Z">
        <w:r>
          <w:t>are for recording the performance after the optimisation of occluded triangles was applied.</w:t>
        </w:r>
      </w:ins>
      <w:ins w:id="2269" w:author="Christos-Emmanouil Anastasiou" w:date="2020-05-14T23:14:00Z">
        <w:r w:rsidR="00103B6E">
          <w:t xml:space="preserve"> For the test results, see iteratio</w:t>
        </w:r>
      </w:ins>
      <w:ins w:id="2270" w:author="Christos-Emmanouil Anastasiou" w:date="2020-05-14T23:15:00Z">
        <w:r w:rsidR="00103B6E">
          <w:t>n 4, appendix B.</w:t>
        </w:r>
      </w:ins>
    </w:p>
    <w:p w14:paraId="6F7333EC" w14:textId="77777777" w:rsidR="00CC5BCD" w:rsidRPr="00E6496F" w:rsidRDefault="00CC5BCD">
      <w:pPr>
        <w:rPr>
          <w:ins w:id="2271" w:author="Christos-Emmanouil Anastasiou" w:date="2020-05-02T19:12:00Z"/>
        </w:rPr>
        <w:pPrChange w:id="2272" w:author="Christos-Emmanouil Anastasiou" w:date="2020-05-13T16:43:00Z">
          <w:pPr>
            <w:pStyle w:val="Heading2"/>
          </w:pPr>
        </w:pPrChange>
      </w:pPr>
    </w:p>
    <w:tbl>
      <w:tblPr>
        <w:tblStyle w:val="GridTable4-Accent1"/>
        <w:tblW w:w="0" w:type="auto"/>
        <w:jc w:val="center"/>
        <w:tblLook w:val="04A0" w:firstRow="1" w:lastRow="0" w:firstColumn="1" w:lastColumn="0" w:noHBand="0" w:noVBand="1"/>
        <w:tblPrChange w:id="2273" w:author="Christos-Emmanouil Anastasiou" w:date="2020-05-14T23:07:00Z">
          <w:tblPr>
            <w:tblStyle w:val="GridTable4-Accent1"/>
            <w:tblW w:w="0" w:type="auto"/>
            <w:tblLook w:val="04A0" w:firstRow="1" w:lastRow="0" w:firstColumn="1" w:lastColumn="0" w:noHBand="0" w:noVBand="1"/>
          </w:tblPr>
        </w:tblPrChange>
      </w:tblPr>
      <w:tblGrid>
        <w:gridCol w:w="2415"/>
        <w:tblGridChange w:id="2274">
          <w:tblGrid>
            <w:gridCol w:w="2415"/>
          </w:tblGrid>
        </w:tblGridChange>
      </w:tblGrid>
      <w:tr w:rsidR="00A947DE" w:rsidRPr="002411FE" w14:paraId="5615D590" w14:textId="77777777" w:rsidTr="000E7C21">
        <w:trPr>
          <w:cnfStyle w:val="100000000000" w:firstRow="1" w:lastRow="0" w:firstColumn="0" w:lastColumn="0" w:oddVBand="0" w:evenVBand="0" w:oddHBand="0" w:evenHBand="0" w:firstRowFirstColumn="0" w:firstRowLastColumn="0" w:lastRowFirstColumn="0" w:lastRowLastColumn="0"/>
          <w:cantSplit/>
          <w:tblHeader/>
          <w:jc w:val="center"/>
          <w:ins w:id="2275" w:author="Christos-Emmanouil Anastasiou" w:date="2020-05-13T16:44:00Z"/>
          <w:trPrChange w:id="2276" w:author="Christos-Emmanouil Anastasiou" w:date="2020-05-14T23:07:00Z">
            <w:trPr>
              <w:cantSplit/>
              <w:tblHeader/>
            </w:trPr>
          </w:trPrChange>
        </w:trPr>
        <w:tc>
          <w:tcPr>
            <w:cnfStyle w:val="001000000000" w:firstRow="0" w:lastRow="0" w:firstColumn="1" w:lastColumn="0" w:oddVBand="0" w:evenVBand="0" w:oddHBand="0" w:evenHBand="0" w:firstRowFirstColumn="0" w:firstRowLastColumn="0" w:lastRowFirstColumn="0" w:lastRowLastColumn="0"/>
            <w:tcW w:w="2415" w:type="dxa"/>
            <w:tcPrChange w:id="2277" w:author="Christos-Emmanouil Anastasiou" w:date="2020-05-14T23:07:00Z">
              <w:tcPr>
                <w:tcW w:w="2415" w:type="dxa"/>
              </w:tcPr>
            </w:tcPrChange>
          </w:tcPr>
          <w:p w14:paraId="428A7E23" w14:textId="77777777" w:rsidR="00A947DE" w:rsidRPr="002411FE" w:rsidRDefault="00A947DE" w:rsidP="00364635">
            <w:pPr>
              <w:spacing w:line="259" w:lineRule="auto"/>
              <w:cnfStyle w:val="101000000000" w:firstRow="1" w:lastRow="0" w:firstColumn="1" w:lastColumn="0" w:oddVBand="0" w:evenVBand="0" w:oddHBand="0" w:evenHBand="0" w:firstRowFirstColumn="0" w:firstRowLastColumn="0" w:lastRowFirstColumn="0" w:lastRowLastColumn="0"/>
              <w:rPr>
                <w:ins w:id="2278" w:author="Christos-Emmanouil Anastasiou" w:date="2020-05-13T16:44:00Z"/>
              </w:rPr>
            </w:pPr>
            <w:ins w:id="2279" w:author="Christos-Emmanouil Anastasiou" w:date="2020-05-13T16:44:00Z">
              <w:r w:rsidRPr="002411FE">
                <w:t>Test cases</w:t>
              </w:r>
            </w:ins>
          </w:p>
        </w:tc>
      </w:tr>
      <w:tr w:rsidR="00A947DE" w:rsidRPr="002411FE" w14:paraId="333F7D7D"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280" w:author="Christos-Emmanouil Anastasiou" w:date="2020-05-13T16:44:00Z"/>
          <w:trPrChange w:id="228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282" w:author="Christos-Emmanouil Anastasiou" w:date="2020-05-14T23:07:00Z">
              <w:tcPr>
                <w:tcW w:w="2415" w:type="dxa"/>
              </w:tcPr>
            </w:tcPrChange>
          </w:tcPr>
          <w:p w14:paraId="1EAECEC7"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283" w:author="Christos-Emmanouil Anastasiou" w:date="2020-05-13T16:44:00Z"/>
              </w:rPr>
            </w:pPr>
            <w:ins w:id="2284" w:author="Christos-Emmanouil Anastasiou" w:date="2020-05-13T16:44:00Z">
              <w:r w:rsidRPr="002411FE">
                <w:t>Frames per second with a multi-dimensional array of 2x2x2 voxels</w:t>
              </w:r>
            </w:ins>
          </w:p>
        </w:tc>
      </w:tr>
      <w:tr w:rsidR="00A947DE" w:rsidRPr="002411FE" w14:paraId="02152E5A" w14:textId="77777777" w:rsidTr="000E7C21">
        <w:trPr>
          <w:cantSplit/>
          <w:jc w:val="center"/>
          <w:ins w:id="2285" w:author="Christos-Emmanouil Anastasiou" w:date="2020-05-13T16:44:00Z"/>
          <w:trPrChange w:id="228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287" w:author="Christos-Emmanouil Anastasiou" w:date="2020-05-14T23:07:00Z">
              <w:tcPr>
                <w:tcW w:w="2415" w:type="dxa"/>
              </w:tcPr>
            </w:tcPrChange>
          </w:tcPr>
          <w:p w14:paraId="25BDEC0B" w14:textId="77777777" w:rsidR="00A947DE" w:rsidRPr="002411FE" w:rsidRDefault="00A947DE" w:rsidP="00364635">
            <w:pPr>
              <w:spacing w:line="259" w:lineRule="auto"/>
              <w:rPr>
                <w:ins w:id="2288" w:author="Christos-Emmanouil Anastasiou" w:date="2020-05-13T16:44:00Z"/>
              </w:rPr>
            </w:pPr>
            <w:ins w:id="2289" w:author="Christos-Emmanouil Anastasiou" w:date="2020-05-13T16:44:00Z">
              <w:r w:rsidRPr="002411FE">
                <w:t xml:space="preserve">Process memory at runtime (in megabytes) </w:t>
              </w:r>
            </w:ins>
          </w:p>
        </w:tc>
      </w:tr>
      <w:tr w:rsidR="00A947DE" w:rsidRPr="002411FE" w14:paraId="6ED51194"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290" w:author="Christos-Emmanouil Anastasiou" w:date="2020-05-13T16:44:00Z"/>
          <w:trPrChange w:id="229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292" w:author="Christos-Emmanouil Anastasiou" w:date="2020-05-14T23:07:00Z">
              <w:tcPr>
                <w:tcW w:w="2415" w:type="dxa"/>
              </w:tcPr>
            </w:tcPrChange>
          </w:tcPr>
          <w:p w14:paraId="019FE9B2"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293" w:author="Christos-Emmanouil Anastasiou" w:date="2020-05-13T16:44:00Z"/>
              </w:rPr>
            </w:pPr>
            <w:ins w:id="2294" w:author="Christos-Emmanouil Anastasiou" w:date="2020-05-13T16:44:00Z">
              <w:r w:rsidRPr="002411FE">
                <w:t>CPU usage (% of all processors)</w:t>
              </w:r>
            </w:ins>
          </w:p>
        </w:tc>
      </w:tr>
      <w:tr w:rsidR="00A947DE" w:rsidRPr="002411FE" w14:paraId="2ED812D1" w14:textId="77777777" w:rsidTr="000E7C21">
        <w:trPr>
          <w:cantSplit/>
          <w:jc w:val="center"/>
          <w:ins w:id="2295" w:author="Christos-Emmanouil Anastasiou" w:date="2020-05-13T16:44:00Z"/>
          <w:trPrChange w:id="229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297" w:author="Christos-Emmanouil Anastasiou" w:date="2020-05-14T23:07:00Z">
              <w:tcPr>
                <w:tcW w:w="2415" w:type="dxa"/>
              </w:tcPr>
            </w:tcPrChange>
          </w:tcPr>
          <w:p w14:paraId="7F104947" w14:textId="77777777" w:rsidR="00A947DE" w:rsidRPr="002411FE" w:rsidRDefault="00A947DE" w:rsidP="00364635">
            <w:pPr>
              <w:spacing w:line="259" w:lineRule="auto"/>
              <w:rPr>
                <w:ins w:id="2298" w:author="Christos-Emmanouil Anastasiou" w:date="2020-05-13T16:44:00Z"/>
              </w:rPr>
            </w:pPr>
            <w:ins w:id="2299" w:author="Christos-Emmanouil Anastasiou" w:date="2020-05-13T16:44:00Z">
              <w:r w:rsidRPr="002411FE">
                <w:t>Frames per second with a multi-dimensional array of 4x4x4 voxels</w:t>
              </w:r>
            </w:ins>
          </w:p>
        </w:tc>
      </w:tr>
      <w:tr w:rsidR="00A947DE" w:rsidRPr="002411FE" w14:paraId="43AA7053"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00" w:author="Christos-Emmanouil Anastasiou" w:date="2020-05-13T16:44:00Z"/>
          <w:trPrChange w:id="230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02" w:author="Christos-Emmanouil Anastasiou" w:date="2020-05-14T23:07:00Z">
              <w:tcPr>
                <w:tcW w:w="2415" w:type="dxa"/>
              </w:tcPr>
            </w:tcPrChange>
          </w:tcPr>
          <w:p w14:paraId="3256B6AA"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303" w:author="Christos-Emmanouil Anastasiou" w:date="2020-05-13T16:44:00Z"/>
              </w:rPr>
            </w:pPr>
            <w:ins w:id="2304" w:author="Christos-Emmanouil Anastasiou" w:date="2020-05-13T16:44:00Z">
              <w:r w:rsidRPr="002411FE">
                <w:t>Process memory at runtime (in megabytes)</w:t>
              </w:r>
            </w:ins>
          </w:p>
        </w:tc>
      </w:tr>
      <w:tr w:rsidR="00A947DE" w:rsidRPr="002411FE" w14:paraId="37FFAADD" w14:textId="77777777" w:rsidTr="000E7C21">
        <w:trPr>
          <w:cantSplit/>
          <w:jc w:val="center"/>
          <w:ins w:id="2305" w:author="Christos-Emmanouil Anastasiou" w:date="2020-05-13T16:44:00Z"/>
          <w:trPrChange w:id="230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07" w:author="Christos-Emmanouil Anastasiou" w:date="2020-05-14T23:07:00Z">
              <w:tcPr>
                <w:tcW w:w="2415" w:type="dxa"/>
              </w:tcPr>
            </w:tcPrChange>
          </w:tcPr>
          <w:p w14:paraId="7CA3EE73" w14:textId="77777777" w:rsidR="00A947DE" w:rsidRPr="002411FE" w:rsidRDefault="00A947DE" w:rsidP="00364635">
            <w:pPr>
              <w:spacing w:line="259" w:lineRule="auto"/>
              <w:rPr>
                <w:ins w:id="2308" w:author="Christos-Emmanouil Anastasiou" w:date="2020-05-13T16:44:00Z"/>
              </w:rPr>
            </w:pPr>
            <w:ins w:id="2309" w:author="Christos-Emmanouil Anastasiou" w:date="2020-05-13T16:44:00Z">
              <w:r w:rsidRPr="002411FE">
                <w:t>CPU usage (% of all processors)</w:t>
              </w:r>
            </w:ins>
          </w:p>
        </w:tc>
      </w:tr>
      <w:tr w:rsidR="00A947DE" w:rsidRPr="002411FE" w14:paraId="59214E55"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10" w:author="Christos-Emmanouil Anastasiou" w:date="2020-05-13T16:44:00Z"/>
          <w:trPrChange w:id="231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12" w:author="Christos-Emmanouil Anastasiou" w:date="2020-05-14T23:07:00Z">
              <w:tcPr>
                <w:tcW w:w="2415" w:type="dxa"/>
              </w:tcPr>
            </w:tcPrChange>
          </w:tcPr>
          <w:p w14:paraId="664AA824"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313" w:author="Christos-Emmanouil Anastasiou" w:date="2020-05-13T16:44:00Z"/>
              </w:rPr>
            </w:pPr>
            <w:ins w:id="2314" w:author="Christos-Emmanouil Anastasiou" w:date="2020-05-13T16:44:00Z">
              <w:r w:rsidRPr="002411FE">
                <w:t>Frames per second with a multi-dimensional array of 8x8x8 voxels</w:t>
              </w:r>
            </w:ins>
          </w:p>
        </w:tc>
      </w:tr>
      <w:tr w:rsidR="00A947DE" w:rsidRPr="002411FE" w14:paraId="07E0AD91" w14:textId="77777777" w:rsidTr="000E7C21">
        <w:trPr>
          <w:cantSplit/>
          <w:jc w:val="center"/>
          <w:ins w:id="2315" w:author="Christos-Emmanouil Anastasiou" w:date="2020-05-13T16:44:00Z"/>
          <w:trPrChange w:id="231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17" w:author="Christos-Emmanouil Anastasiou" w:date="2020-05-14T23:07:00Z">
              <w:tcPr>
                <w:tcW w:w="2415" w:type="dxa"/>
              </w:tcPr>
            </w:tcPrChange>
          </w:tcPr>
          <w:p w14:paraId="6DC70A3D" w14:textId="77777777" w:rsidR="00A947DE" w:rsidRPr="002411FE" w:rsidRDefault="00A947DE" w:rsidP="00364635">
            <w:pPr>
              <w:spacing w:line="259" w:lineRule="auto"/>
              <w:rPr>
                <w:ins w:id="2318" w:author="Christos-Emmanouil Anastasiou" w:date="2020-05-13T16:44:00Z"/>
              </w:rPr>
            </w:pPr>
            <w:ins w:id="2319" w:author="Christos-Emmanouil Anastasiou" w:date="2020-05-13T16:44:00Z">
              <w:r w:rsidRPr="002411FE">
                <w:t>Process memory at runtime (in megabytes)</w:t>
              </w:r>
            </w:ins>
          </w:p>
        </w:tc>
      </w:tr>
      <w:tr w:rsidR="00A947DE" w:rsidRPr="002411FE" w14:paraId="331B0B16"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20" w:author="Christos-Emmanouil Anastasiou" w:date="2020-05-13T16:44:00Z"/>
          <w:trPrChange w:id="232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22" w:author="Christos-Emmanouil Anastasiou" w:date="2020-05-14T23:07:00Z">
              <w:tcPr>
                <w:tcW w:w="2415" w:type="dxa"/>
              </w:tcPr>
            </w:tcPrChange>
          </w:tcPr>
          <w:p w14:paraId="516F3A43"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323" w:author="Christos-Emmanouil Anastasiou" w:date="2020-05-13T16:44:00Z"/>
              </w:rPr>
            </w:pPr>
            <w:ins w:id="2324" w:author="Christos-Emmanouil Anastasiou" w:date="2020-05-13T16:44:00Z">
              <w:r w:rsidRPr="002411FE">
                <w:t>CPU usage (% of all processors)</w:t>
              </w:r>
            </w:ins>
          </w:p>
        </w:tc>
      </w:tr>
      <w:tr w:rsidR="00A947DE" w:rsidRPr="002411FE" w14:paraId="1ECF347D" w14:textId="77777777" w:rsidTr="000E7C21">
        <w:trPr>
          <w:cantSplit/>
          <w:jc w:val="center"/>
          <w:ins w:id="2325" w:author="Christos-Emmanouil Anastasiou" w:date="2020-05-13T16:44:00Z"/>
          <w:trPrChange w:id="232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27" w:author="Christos-Emmanouil Anastasiou" w:date="2020-05-14T23:07:00Z">
              <w:tcPr>
                <w:tcW w:w="2415" w:type="dxa"/>
              </w:tcPr>
            </w:tcPrChange>
          </w:tcPr>
          <w:p w14:paraId="2F85104D" w14:textId="77777777" w:rsidR="00A947DE" w:rsidRPr="002411FE" w:rsidRDefault="00A947DE" w:rsidP="00364635">
            <w:pPr>
              <w:spacing w:line="259" w:lineRule="auto"/>
              <w:rPr>
                <w:ins w:id="2328" w:author="Christos-Emmanouil Anastasiou" w:date="2020-05-13T16:44:00Z"/>
              </w:rPr>
            </w:pPr>
            <w:ins w:id="2329" w:author="Christos-Emmanouil Anastasiou" w:date="2020-05-13T16:44:00Z">
              <w:r w:rsidRPr="002411FE">
                <w:t>Frames per second with a multi-dimensional array of 10x10x10 voxels</w:t>
              </w:r>
            </w:ins>
          </w:p>
        </w:tc>
      </w:tr>
      <w:tr w:rsidR="00A947DE" w:rsidRPr="002411FE" w14:paraId="186E8434"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30" w:author="Christos-Emmanouil Anastasiou" w:date="2020-05-13T16:44:00Z"/>
          <w:trPrChange w:id="233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32" w:author="Christos-Emmanouil Anastasiou" w:date="2020-05-14T23:07:00Z">
              <w:tcPr>
                <w:tcW w:w="2415" w:type="dxa"/>
              </w:tcPr>
            </w:tcPrChange>
          </w:tcPr>
          <w:p w14:paraId="0E1D6313"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333" w:author="Christos-Emmanouil Anastasiou" w:date="2020-05-13T16:44:00Z"/>
              </w:rPr>
            </w:pPr>
            <w:ins w:id="2334" w:author="Christos-Emmanouil Anastasiou" w:date="2020-05-13T16:44:00Z">
              <w:r w:rsidRPr="002411FE">
                <w:t>Process memory at runtime (in megabytes)</w:t>
              </w:r>
            </w:ins>
          </w:p>
        </w:tc>
      </w:tr>
      <w:tr w:rsidR="00A947DE" w:rsidRPr="002411FE" w14:paraId="42FDDDD5" w14:textId="77777777" w:rsidTr="000E7C21">
        <w:trPr>
          <w:cantSplit/>
          <w:jc w:val="center"/>
          <w:ins w:id="2335" w:author="Christos-Emmanouil Anastasiou" w:date="2020-05-13T16:44:00Z"/>
          <w:trPrChange w:id="233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37" w:author="Christos-Emmanouil Anastasiou" w:date="2020-05-14T23:07:00Z">
              <w:tcPr>
                <w:tcW w:w="2415" w:type="dxa"/>
              </w:tcPr>
            </w:tcPrChange>
          </w:tcPr>
          <w:p w14:paraId="62D2907C" w14:textId="77777777" w:rsidR="00A947DE" w:rsidRPr="002411FE" w:rsidRDefault="00A947DE" w:rsidP="00364635">
            <w:pPr>
              <w:spacing w:line="259" w:lineRule="auto"/>
              <w:rPr>
                <w:ins w:id="2338" w:author="Christos-Emmanouil Anastasiou" w:date="2020-05-13T16:44:00Z"/>
              </w:rPr>
            </w:pPr>
            <w:ins w:id="2339" w:author="Christos-Emmanouil Anastasiou" w:date="2020-05-13T16:44:00Z">
              <w:r w:rsidRPr="002411FE">
                <w:t>CPU usage (% of all processors)</w:t>
              </w:r>
            </w:ins>
          </w:p>
        </w:tc>
      </w:tr>
      <w:tr w:rsidR="00A947DE" w:rsidRPr="002411FE" w14:paraId="06F2D8F4"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40" w:author="Christos-Emmanouil Anastasiou" w:date="2020-05-13T16:44:00Z"/>
          <w:trPrChange w:id="234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42" w:author="Christos-Emmanouil Anastasiou" w:date="2020-05-14T23:07:00Z">
              <w:tcPr>
                <w:tcW w:w="2415" w:type="dxa"/>
              </w:tcPr>
            </w:tcPrChange>
          </w:tcPr>
          <w:p w14:paraId="203406BA"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343" w:author="Christos-Emmanouil Anastasiou" w:date="2020-05-13T16:44:00Z"/>
              </w:rPr>
            </w:pPr>
            <w:ins w:id="2344" w:author="Christos-Emmanouil Anastasiou" w:date="2020-05-13T16:44:00Z">
              <w:r w:rsidRPr="002411FE">
                <w:t>Culling of faces that are occluded by adjacent voxels</w:t>
              </w:r>
            </w:ins>
          </w:p>
        </w:tc>
      </w:tr>
      <w:tr w:rsidR="00A947DE" w:rsidRPr="002411FE" w14:paraId="30A5EE6B" w14:textId="77777777" w:rsidTr="000E7C21">
        <w:trPr>
          <w:cantSplit/>
          <w:jc w:val="center"/>
          <w:ins w:id="2345" w:author="Christos-Emmanouil Anastasiou" w:date="2020-05-13T16:44:00Z"/>
          <w:trPrChange w:id="234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47" w:author="Christos-Emmanouil Anastasiou" w:date="2020-05-14T23:07:00Z">
              <w:tcPr>
                <w:tcW w:w="2415" w:type="dxa"/>
              </w:tcPr>
            </w:tcPrChange>
          </w:tcPr>
          <w:p w14:paraId="2D79B1C7" w14:textId="77777777" w:rsidR="00A947DE" w:rsidRPr="002411FE" w:rsidRDefault="00A947DE" w:rsidP="00364635">
            <w:pPr>
              <w:spacing w:line="259" w:lineRule="auto"/>
              <w:rPr>
                <w:ins w:id="2348" w:author="Christos-Emmanouil Anastasiou" w:date="2020-05-13T16:44:00Z"/>
              </w:rPr>
            </w:pPr>
            <w:ins w:id="2349" w:author="Christos-Emmanouil Anastasiou" w:date="2020-05-13T16:44:00Z">
              <w:r w:rsidRPr="002411FE">
                <w:t>Skipping occluded triangles</w:t>
              </w:r>
            </w:ins>
          </w:p>
        </w:tc>
      </w:tr>
      <w:tr w:rsidR="00A947DE" w:rsidRPr="002411FE" w14:paraId="021C1C35"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50" w:author="Christos-Emmanouil Anastasiou" w:date="2020-05-13T16:44:00Z"/>
          <w:trPrChange w:id="235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52" w:author="Christos-Emmanouil Anastasiou" w:date="2020-05-14T23:07:00Z">
              <w:tcPr>
                <w:tcW w:w="2415" w:type="dxa"/>
              </w:tcPr>
            </w:tcPrChange>
          </w:tcPr>
          <w:p w14:paraId="68B85184" w14:textId="77777777" w:rsidR="00A947DE" w:rsidRPr="002411FE" w:rsidRDefault="00A947DE" w:rsidP="00364635">
            <w:pPr>
              <w:spacing w:line="259" w:lineRule="auto"/>
              <w:cnfStyle w:val="001000100000" w:firstRow="0" w:lastRow="0" w:firstColumn="1" w:lastColumn="0" w:oddVBand="0" w:evenVBand="0" w:oddHBand="1" w:evenHBand="0" w:firstRowFirstColumn="0" w:firstRowLastColumn="0" w:lastRowFirstColumn="0" w:lastRowLastColumn="0"/>
              <w:rPr>
                <w:ins w:id="2353" w:author="Christos-Emmanouil Anastasiou" w:date="2020-05-13T16:44:00Z"/>
              </w:rPr>
            </w:pPr>
            <w:ins w:id="2354" w:author="Christos-Emmanouil Anastasiou" w:date="2020-05-13T16:44:00Z">
              <w:r w:rsidRPr="002411FE">
                <w:t>Empty blocks</w:t>
              </w:r>
            </w:ins>
          </w:p>
        </w:tc>
      </w:tr>
    </w:tbl>
    <w:p w14:paraId="5C8A118B" w14:textId="48C23993" w:rsidR="00C75B10" w:rsidRDefault="00C75B10" w:rsidP="00C75B10">
      <w:pPr>
        <w:rPr>
          <w:ins w:id="2355" w:author="Christos-Emmanouil Anastasiou" w:date="2020-05-14T23:11:00Z"/>
        </w:rPr>
      </w:pPr>
    </w:p>
    <w:p w14:paraId="5CC6324A" w14:textId="77777777" w:rsidR="00103B6E" w:rsidRDefault="00103B6E" w:rsidP="00103B6E">
      <w:pPr>
        <w:pStyle w:val="Caption"/>
        <w:ind w:left="2160"/>
        <w:rPr>
          <w:ins w:id="2356" w:author="Christos-Emmanouil Anastasiou" w:date="2020-05-14T23:11:00Z"/>
        </w:rPr>
        <w:pPrChange w:id="2357" w:author="Christos-Emmanouil Anastasiou" w:date="2020-05-14T23:12:00Z">
          <w:pPr>
            <w:pStyle w:val="Caption"/>
          </w:pPr>
        </w:pPrChange>
      </w:pPr>
      <w:ins w:id="2358" w:author="Christos-Emmanouil Anastasiou" w:date="2020-05-14T23:11:00Z">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9F2059">
          <w:t>Comparison of performance test between different chunk sizes. Additionally, testing of an optimisation of occluded triangles.</w:t>
        </w:r>
      </w:ins>
    </w:p>
    <w:p w14:paraId="5E279FC1" w14:textId="77777777" w:rsidR="00103B6E" w:rsidRDefault="00103B6E" w:rsidP="00C75B10">
      <w:pPr>
        <w:rPr>
          <w:ins w:id="2359" w:author="Christos-Emmanouil Anastasiou" w:date="2020-05-14T23:08:00Z"/>
        </w:rPr>
      </w:pPr>
    </w:p>
    <w:p w14:paraId="5D3BE422" w14:textId="62BF4DBB" w:rsidR="00103B6E" w:rsidRDefault="00103B6E" w:rsidP="00C75B10">
      <w:pPr>
        <w:rPr>
          <w:ins w:id="2360" w:author="Christos-Emmanouil Anastasiou" w:date="2020-05-14T23:09:00Z"/>
        </w:rPr>
      </w:pPr>
    </w:p>
    <w:p w14:paraId="6015EB94" w14:textId="28B5FC98" w:rsidR="00103B6E" w:rsidRDefault="00103B6E" w:rsidP="00C75B10">
      <w:pPr>
        <w:rPr>
          <w:ins w:id="2361" w:author="Christos-Emmanouil Anastasiou" w:date="2020-05-14T23:09:00Z"/>
        </w:rPr>
      </w:pPr>
    </w:p>
    <w:p w14:paraId="68A81441" w14:textId="77777777" w:rsidR="00103B6E" w:rsidRDefault="00103B6E" w:rsidP="00C75B10">
      <w:pPr>
        <w:rPr>
          <w:ins w:id="2362" w:author="Christos-Emmanouil Anastasiou" w:date="2020-05-13T16:44:00Z"/>
        </w:rPr>
      </w:pPr>
    </w:p>
    <w:tbl>
      <w:tblPr>
        <w:tblStyle w:val="GridTable4-Accent1"/>
        <w:tblW w:w="0" w:type="auto"/>
        <w:jc w:val="center"/>
        <w:tblLook w:val="04A0" w:firstRow="1" w:lastRow="0" w:firstColumn="1" w:lastColumn="0" w:noHBand="0" w:noVBand="1"/>
        <w:tblPrChange w:id="2363" w:author="Christos-Emmanouil Anastasiou" w:date="2020-05-14T23:07:00Z">
          <w:tblPr>
            <w:tblStyle w:val="GridTable4-Accent1"/>
            <w:tblW w:w="0" w:type="auto"/>
            <w:tblLook w:val="04A0" w:firstRow="1" w:lastRow="0" w:firstColumn="1" w:lastColumn="0" w:noHBand="0" w:noVBand="1"/>
          </w:tblPr>
        </w:tblPrChange>
      </w:tblPr>
      <w:tblGrid>
        <w:gridCol w:w="2415"/>
        <w:tblGridChange w:id="2364">
          <w:tblGrid>
            <w:gridCol w:w="2415"/>
          </w:tblGrid>
        </w:tblGridChange>
      </w:tblGrid>
      <w:tr w:rsidR="00734679" w14:paraId="04C2C1C5" w14:textId="77777777" w:rsidTr="000E7C21">
        <w:trPr>
          <w:cnfStyle w:val="100000000000" w:firstRow="1" w:lastRow="0" w:firstColumn="0" w:lastColumn="0" w:oddVBand="0" w:evenVBand="0" w:oddHBand="0" w:evenHBand="0" w:firstRowFirstColumn="0" w:firstRowLastColumn="0" w:lastRowFirstColumn="0" w:lastRowLastColumn="0"/>
          <w:cantSplit/>
          <w:tblHeader/>
          <w:jc w:val="center"/>
          <w:ins w:id="2365" w:author="Christos-Emmanouil Anastasiou" w:date="2020-05-13T16:44:00Z"/>
          <w:trPrChange w:id="2366" w:author="Christos-Emmanouil Anastasiou" w:date="2020-05-14T23:07:00Z">
            <w:trPr>
              <w:cantSplit/>
              <w:tblHeader/>
            </w:trPr>
          </w:trPrChange>
        </w:trPr>
        <w:tc>
          <w:tcPr>
            <w:cnfStyle w:val="001000000000" w:firstRow="0" w:lastRow="0" w:firstColumn="1" w:lastColumn="0" w:oddVBand="0" w:evenVBand="0" w:oddHBand="0" w:evenHBand="0" w:firstRowFirstColumn="0" w:firstRowLastColumn="0" w:lastRowFirstColumn="0" w:lastRowLastColumn="0"/>
            <w:tcW w:w="2415" w:type="dxa"/>
            <w:tcPrChange w:id="2367" w:author="Christos-Emmanouil Anastasiou" w:date="2020-05-14T23:07:00Z">
              <w:tcPr>
                <w:tcW w:w="2415" w:type="dxa"/>
              </w:tcPr>
            </w:tcPrChange>
          </w:tcPr>
          <w:p w14:paraId="516E0500" w14:textId="77777777" w:rsidR="00734679" w:rsidRDefault="00734679" w:rsidP="00364635">
            <w:pPr>
              <w:jc w:val="left"/>
              <w:cnfStyle w:val="101000000000" w:firstRow="1" w:lastRow="0" w:firstColumn="1" w:lastColumn="0" w:oddVBand="0" w:evenVBand="0" w:oddHBand="0" w:evenHBand="0" w:firstRowFirstColumn="0" w:firstRowLastColumn="0" w:lastRowFirstColumn="0" w:lastRowLastColumn="0"/>
              <w:rPr>
                <w:ins w:id="2368" w:author="Christos-Emmanouil Anastasiou" w:date="2020-05-13T16:44:00Z"/>
              </w:rPr>
            </w:pPr>
            <w:ins w:id="2369" w:author="Christos-Emmanouil Anastasiou" w:date="2020-05-13T16:44:00Z">
              <w:r>
                <w:lastRenderedPageBreak/>
                <w:t>Test cases</w:t>
              </w:r>
            </w:ins>
          </w:p>
        </w:tc>
      </w:tr>
      <w:tr w:rsidR="00734679" w14:paraId="4460FD3A"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70" w:author="Christos-Emmanouil Anastasiou" w:date="2020-05-13T16:44:00Z"/>
          <w:trPrChange w:id="237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72" w:author="Christos-Emmanouil Anastasiou" w:date="2020-05-14T23:07:00Z">
              <w:tcPr>
                <w:tcW w:w="2415" w:type="dxa"/>
              </w:tcPr>
            </w:tcPrChange>
          </w:tcPr>
          <w:p w14:paraId="3E906434" w14:textId="77777777" w:rsidR="00734679" w:rsidRDefault="00734679" w:rsidP="00364635">
            <w:pPr>
              <w:jc w:val="left"/>
              <w:cnfStyle w:val="001000100000" w:firstRow="0" w:lastRow="0" w:firstColumn="1" w:lastColumn="0" w:oddVBand="0" w:evenVBand="0" w:oddHBand="1" w:evenHBand="0" w:firstRowFirstColumn="0" w:firstRowLastColumn="0" w:lastRowFirstColumn="0" w:lastRowLastColumn="0"/>
              <w:rPr>
                <w:ins w:id="2373" w:author="Christos-Emmanouil Anastasiou" w:date="2020-05-13T16:44:00Z"/>
              </w:rPr>
            </w:pPr>
            <w:ins w:id="2374" w:author="Christos-Emmanouil Anastasiou" w:date="2020-05-13T16:44:00Z">
              <w:r>
                <w:t>Frames per second with a multi-dimensional array of 10x10x10 voxels</w:t>
              </w:r>
            </w:ins>
          </w:p>
        </w:tc>
      </w:tr>
      <w:tr w:rsidR="00734679" w14:paraId="309FB824" w14:textId="77777777" w:rsidTr="000E7C21">
        <w:trPr>
          <w:cantSplit/>
          <w:jc w:val="center"/>
          <w:ins w:id="2375" w:author="Christos-Emmanouil Anastasiou" w:date="2020-05-13T16:44:00Z"/>
          <w:trPrChange w:id="2376"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77" w:author="Christos-Emmanouil Anastasiou" w:date="2020-05-14T23:07:00Z">
              <w:tcPr>
                <w:tcW w:w="2415" w:type="dxa"/>
              </w:tcPr>
            </w:tcPrChange>
          </w:tcPr>
          <w:p w14:paraId="57DF67D8" w14:textId="77777777" w:rsidR="00734679" w:rsidRDefault="00734679" w:rsidP="00364635">
            <w:pPr>
              <w:jc w:val="left"/>
              <w:rPr>
                <w:ins w:id="2378" w:author="Christos-Emmanouil Anastasiou" w:date="2020-05-13T16:44:00Z"/>
              </w:rPr>
            </w:pPr>
            <w:ins w:id="2379" w:author="Christos-Emmanouil Anastasiou" w:date="2020-05-13T16:44:00Z">
              <w:r>
                <w:t xml:space="preserve">Process memory at runtime (in megabytes) </w:t>
              </w:r>
            </w:ins>
          </w:p>
        </w:tc>
      </w:tr>
      <w:tr w:rsidR="00734679" w14:paraId="02251682" w14:textId="77777777" w:rsidTr="000E7C21">
        <w:trPr>
          <w:cnfStyle w:val="000000100000" w:firstRow="0" w:lastRow="0" w:firstColumn="0" w:lastColumn="0" w:oddVBand="0" w:evenVBand="0" w:oddHBand="1" w:evenHBand="0" w:firstRowFirstColumn="0" w:firstRowLastColumn="0" w:lastRowFirstColumn="0" w:lastRowLastColumn="0"/>
          <w:cantSplit/>
          <w:jc w:val="center"/>
          <w:ins w:id="2380" w:author="Christos-Emmanouil Anastasiou" w:date="2020-05-13T16:44:00Z"/>
          <w:trPrChange w:id="2381" w:author="Christos-Emmanouil Anastasiou" w:date="2020-05-14T23:07:00Z">
            <w:trPr>
              <w:cantSplit/>
            </w:trPr>
          </w:trPrChange>
        </w:trPr>
        <w:tc>
          <w:tcPr>
            <w:cnfStyle w:val="001000000000" w:firstRow="0" w:lastRow="0" w:firstColumn="1" w:lastColumn="0" w:oddVBand="0" w:evenVBand="0" w:oddHBand="0" w:evenHBand="0" w:firstRowFirstColumn="0" w:firstRowLastColumn="0" w:lastRowFirstColumn="0" w:lastRowLastColumn="0"/>
            <w:tcW w:w="2415" w:type="dxa"/>
            <w:tcPrChange w:id="2382" w:author="Christos-Emmanouil Anastasiou" w:date="2020-05-14T23:07:00Z">
              <w:tcPr>
                <w:tcW w:w="2415" w:type="dxa"/>
              </w:tcPr>
            </w:tcPrChange>
          </w:tcPr>
          <w:p w14:paraId="7A67FB6A" w14:textId="77777777" w:rsidR="00734679" w:rsidRDefault="00734679" w:rsidP="00364635">
            <w:pPr>
              <w:jc w:val="left"/>
              <w:cnfStyle w:val="001000100000" w:firstRow="0" w:lastRow="0" w:firstColumn="1" w:lastColumn="0" w:oddVBand="0" w:evenVBand="0" w:oddHBand="1" w:evenHBand="0" w:firstRowFirstColumn="0" w:firstRowLastColumn="0" w:lastRowFirstColumn="0" w:lastRowLastColumn="0"/>
              <w:rPr>
                <w:ins w:id="2383" w:author="Christos-Emmanouil Anastasiou" w:date="2020-05-13T16:44:00Z"/>
              </w:rPr>
            </w:pPr>
            <w:ins w:id="2384" w:author="Christos-Emmanouil Anastasiou" w:date="2020-05-13T16:44:00Z">
              <w:r>
                <w:t>CPU usage (% of all processors)</w:t>
              </w:r>
            </w:ins>
          </w:p>
        </w:tc>
      </w:tr>
    </w:tbl>
    <w:p w14:paraId="284746A6" w14:textId="3A87B57E" w:rsidR="00734679" w:rsidRPr="00103B6E" w:rsidRDefault="00103B6E" w:rsidP="00103B6E">
      <w:pPr>
        <w:jc w:val="center"/>
        <w:rPr>
          <w:ins w:id="2385" w:author="Christos-Emmanouil Anastasiou" w:date="2020-05-02T19:12:00Z"/>
          <w:b/>
          <w:bCs/>
          <w:sz w:val="18"/>
          <w:szCs w:val="18"/>
          <w:rPrChange w:id="2386" w:author="Christos-Emmanouil Anastasiou" w:date="2020-05-14T23:10:00Z">
            <w:rPr>
              <w:ins w:id="2387" w:author="Christos-Emmanouil Anastasiou" w:date="2020-05-02T19:12:00Z"/>
            </w:rPr>
          </w:rPrChange>
        </w:rPr>
        <w:pPrChange w:id="2388" w:author="Christos-Emmanouil Anastasiou" w:date="2020-05-14T23:11:00Z">
          <w:pPr/>
        </w:pPrChange>
      </w:pPr>
      <w:ins w:id="2389" w:author="Christos-Emmanouil Anastasiou" w:date="2020-05-14T23:10:00Z">
        <w:r w:rsidRPr="00BC53A4">
          <w:rPr>
            <w:b/>
            <w:bCs/>
            <w:sz w:val="18"/>
            <w:szCs w:val="18"/>
          </w:rPr>
          <w:t xml:space="preserve">Table </w:t>
        </w:r>
        <w:r>
          <w:rPr>
            <w:b/>
            <w:bCs/>
            <w:sz w:val="18"/>
            <w:szCs w:val="18"/>
          </w:rPr>
          <w:t>4.5</w:t>
        </w:r>
        <w:r w:rsidRPr="00BC53A4">
          <w:rPr>
            <w:b/>
            <w:bCs/>
            <w:sz w:val="18"/>
            <w:szCs w:val="18"/>
          </w:rPr>
          <w:t xml:space="preserve">: Test </w:t>
        </w:r>
      </w:ins>
      <w:ins w:id="2390" w:author="Christos-Emmanouil Anastasiou" w:date="2020-05-14T23:11:00Z">
        <w:r>
          <w:rPr>
            <w:b/>
            <w:bCs/>
            <w:sz w:val="18"/>
            <w:szCs w:val="18"/>
          </w:rPr>
          <w:t>cases</w:t>
        </w:r>
      </w:ins>
      <w:ins w:id="2391" w:author="Christos-Emmanouil Anastasiou" w:date="2020-05-14T23:10:00Z">
        <w:r w:rsidRPr="00BC53A4">
          <w:rPr>
            <w:b/>
            <w:bCs/>
            <w:sz w:val="18"/>
            <w:szCs w:val="18"/>
          </w:rPr>
          <w:t xml:space="preserve"> after applied </w:t>
        </w:r>
        <w:r>
          <w:rPr>
            <w:b/>
            <w:bCs/>
            <w:sz w:val="18"/>
            <w:szCs w:val="18"/>
          </w:rPr>
          <w:t>solution.</w:t>
        </w:r>
      </w:ins>
    </w:p>
    <w:p w14:paraId="5DA9D3D3" w14:textId="77777777" w:rsidR="00103B6E" w:rsidRDefault="00103B6E" w:rsidP="00103B6E">
      <w:pPr>
        <w:rPr>
          <w:ins w:id="2392" w:author="Christos-Emmanouil Anastasiou" w:date="2020-05-14T23:09:00Z"/>
        </w:rPr>
        <w:pPrChange w:id="2393" w:author="Christos-Emmanouil Anastasiou" w:date="2020-05-14T23:09:00Z">
          <w:pPr>
            <w:pStyle w:val="Heading3"/>
          </w:pPr>
        </w:pPrChange>
      </w:pPr>
    </w:p>
    <w:p w14:paraId="24764552" w14:textId="790205EA" w:rsidR="002F7C5D" w:rsidRPr="002F7C5D" w:rsidRDefault="002F7C5D">
      <w:pPr>
        <w:pStyle w:val="Heading3"/>
        <w:rPr>
          <w:ins w:id="2394" w:author="Christos-Emmanouil Anastasiou" w:date="2020-05-13T16:46:00Z"/>
        </w:rPr>
        <w:pPrChange w:id="2395" w:author="Christos-Emmanouil Anastasiou" w:date="2020-05-13T16:47:00Z">
          <w:pPr>
            <w:numPr>
              <w:numId w:val="8"/>
            </w:numPr>
            <w:ind w:left="432" w:hanging="432"/>
          </w:pPr>
        </w:pPrChange>
      </w:pPr>
      <w:bookmarkStart w:id="2396" w:name="_Toc40412193"/>
      <w:ins w:id="2397" w:author="Christos-Emmanouil Anastasiou" w:date="2020-05-13T16:46:00Z">
        <w:r w:rsidRPr="002F7C5D">
          <w:t>Review</w:t>
        </w:r>
        <w:bookmarkEnd w:id="2396"/>
      </w:ins>
    </w:p>
    <w:p w14:paraId="684E1C80" w14:textId="77777777" w:rsidR="002F7C5D" w:rsidRPr="002F7C5D" w:rsidRDefault="002F7C5D">
      <w:pPr>
        <w:ind w:left="720"/>
        <w:rPr>
          <w:ins w:id="2398" w:author="Christos-Emmanouil Anastasiou" w:date="2020-05-13T16:46:00Z"/>
          <w:rFonts w:ascii="Bell MT" w:hAnsi="Bell MT"/>
          <w:sz w:val="24"/>
          <w:szCs w:val="24"/>
          <w:rPrChange w:id="2399" w:author="Christos-Emmanouil Anastasiou" w:date="2020-05-13T16:48:00Z">
            <w:rPr>
              <w:ins w:id="2400" w:author="Christos-Emmanouil Anastasiou" w:date="2020-05-13T16:46:00Z"/>
            </w:rPr>
          </w:rPrChange>
        </w:rPr>
        <w:pPrChange w:id="2401" w:author="Christos-Emmanouil Anastasiou" w:date="2020-05-13T16:48:00Z">
          <w:pPr/>
        </w:pPrChange>
      </w:pPr>
      <w:ins w:id="2402" w:author="Christos-Emmanouil Anastasiou" w:date="2020-05-13T16:46:00Z">
        <w:r w:rsidRPr="002F7C5D">
          <w:rPr>
            <w:rFonts w:ascii="Bell MT" w:hAnsi="Bell MT"/>
            <w:sz w:val="24"/>
            <w:szCs w:val="24"/>
            <w:rPrChange w:id="2403" w:author="Christos-Emmanouil Anastasiou" w:date="2020-05-13T16:48:00Z">
              <w:rPr/>
            </w:rPrChange>
          </w:rPr>
          <w:t xml:space="preserve">According to the initial plan, the goal of the fourth iteration was to start generating a terrain in which I could then use methods such as Boolean operations to modify the terrain at runtime. This objective was not achieved by the end of iteration 4. However, a definition and rendering of a chunk which is going to be the basic building block was completed with some attempts of optimisation. There is still another major optimisation to be made so the rendering of a chunk can be much faster and less graphics heavy.  </w:t>
        </w:r>
      </w:ins>
    </w:p>
    <w:p w14:paraId="17A83FCE" w14:textId="77777777" w:rsidR="002F7C5D" w:rsidRPr="002F7C5D" w:rsidRDefault="002F7C5D">
      <w:pPr>
        <w:pStyle w:val="Heading3"/>
        <w:rPr>
          <w:ins w:id="2404" w:author="Christos-Emmanouil Anastasiou" w:date="2020-05-13T16:46:00Z"/>
        </w:rPr>
        <w:pPrChange w:id="2405" w:author="Christos-Emmanouil Anastasiou" w:date="2020-05-13T16:47:00Z">
          <w:pPr>
            <w:numPr>
              <w:numId w:val="8"/>
            </w:numPr>
            <w:ind w:left="432" w:hanging="432"/>
          </w:pPr>
        </w:pPrChange>
      </w:pPr>
      <w:bookmarkStart w:id="2406" w:name="_Toc40412194"/>
      <w:ins w:id="2407" w:author="Christos-Emmanouil Anastasiou" w:date="2020-05-13T16:46:00Z">
        <w:r w:rsidRPr="002F7C5D">
          <w:t>Retrospective</w:t>
        </w:r>
        <w:bookmarkEnd w:id="2406"/>
      </w:ins>
    </w:p>
    <w:p w14:paraId="2CA48B7E" w14:textId="77777777" w:rsidR="002F7C5D" w:rsidRPr="002F7C5D" w:rsidRDefault="002F7C5D">
      <w:pPr>
        <w:ind w:left="720"/>
        <w:rPr>
          <w:ins w:id="2408" w:author="Christos-Emmanouil Anastasiou" w:date="2020-05-13T16:46:00Z"/>
          <w:rFonts w:ascii="Bell MT" w:hAnsi="Bell MT"/>
          <w:sz w:val="24"/>
          <w:szCs w:val="24"/>
          <w:rPrChange w:id="2409" w:author="Christos-Emmanouil Anastasiou" w:date="2020-05-13T16:48:00Z">
            <w:rPr>
              <w:ins w:id="2410" w:author="Christos-Emmanouil Anastasiou" w:date="2020-05-13T16:46:00Z"/>
            </w:rPr>
          </w:rPrChange>
        </w:rPr>
        <w:pPrChange w:id="2411" w:author="Christos-Emmanouil Anastasiou" w:date="2020-05-13T16:48:00Z">
          <w:pPr/>
        </w:pPrChange>
      </w:pPr>
      <w:ins w:id="2412" w:author="Christos-Emmanouil Anastasiou" w:date="2020-05-13T16:46:00Z">
        <w:r w:rsidRPr="002F7C5D">
          <w:rPr>
            <w:rFonts w:ascii="Bell MT" w:hAnsi="Bell MT"/>
            <w:sz w:val="24"/>
            <w:szCs w:val="24"/>
            <w:rPrChange w:id="2413" w:author="Christos-Emmanouil Anastasiou" w:date="2020-05-13T16:48:00Z">
              <w:rPr/>
            </w:rPrChange>
          </w:rPr>
          <w:t xml:space="preserve">What I managed to accomplish in this iteration is the introduction of a 3D array of voxels that are grouped together to make a chunk. A chunk is going to play an important role in terrain generation and be the building block of our terrain. I was not satisfied with how each voxel was being rendered separately with all the voxels inside the chunk also being rendered. Although I managed by the end of the iteration to skip rendering occluded triangles, a draw call is still being used for each individual voxel. Hence, memory used has been decreased but the number of frames per second remain the same. The sprint objective was to generate a terrain procedurally using voxels. Even though the goal was not met, an approach was taken towards this goal by first generating a chunk. I also tried to implement a debug log using ImGui but as I couldn’t import an example into the project, I found a different example that used the visual studio’s output window. </w:t>
        </w:r>
      </w:ins>
    </w:p>
    <w:p w14:paraId="6BB1C384" w14:textId="70BC1A88" w:rsidR="00C75B10" w:rsidDel="000E7C21" w:rsidRDefault="001A5D4B" w:rsidP="005E14E4">
      <w:pPr>
        <w:rPr>
          <w:del w:id="2414" w:author="Christos-Emmanouil Anastasiou" w:date="2020-05-14T23:07:00Z"/>
        </w:rPr>
      </w:pPr>
      <w:ins w:id="2415" w:author="Tassos Anastasiou" w:date="2020-05-09T13:53:00Z">
        <w:del w:id="2416" w:author="Christos-Emmanouil Anastasiou" w:date="2020-05-13T16:44:00Z">
          <w:r w:rsidDel="0095593D">
            <w:delText xml:space="preserve">Table </w:delText>
          </w:r>
          <w:r w:rsidDel="0095593D">
            <w:fldChar w:fldCharType="begin"/>
          </w:r>
          <w:r w:rsidDel="0095593D">
            <w:delInstrText xml:space="preserve"> STYLEREF 1 \s </w:delInstrText>
          </w:r>
        </w:del>
      </w:ins>
      <w:del w:id="2417" w:author="Christos-Emmanouil Anastasiou" w:date="2020-05-13T16:44:00Z">
        <w:r w:rsidDel="0095593D">
          <w:fldChar w:fldCharType="separate"/>
        </w:r>
        <w:r w:rsidDel="0095593D">
          <w:rPr>
            <w:noProof/>
          </w:rPr>
          <w:delText>4</w:delText>
        </w:r>
      </w:del>
      <w:ins w:id="2418" w:author="Tassos Anastasiou" w:date="2020-05-09T13:53:00Z">
        <w:del w:id="2419" w:author="Christos-Emmanouil Anastasiou" w:date="2020-05-13T16:44:00Z">
          <w:r w:rsidDel="0095593D">
            <w:fldChar w:fldCharType="end"/>
          </w:r>
          <w:r w:rsidDel="0095593D">
            <w:delText>.</w:delText>
          </w:r>
          <w:r w:rsidDel="0095593D">
            <w:fldChar w:fldCharType="begin"/>
          </w:r>
          <w:r w:rsidDel="0095593D">
            <w:delInstrText xml:space="preserve"> SEQ Table \* ARABIC \s 1 </w:delInstrText>
          </w:r>
        </w:del>
      </w:ins>
      <w:del w:id="2420" w:author="Christos-Emmanouil Anastasiou" w:date="2020-05-13T16:44:00Z">
        <w:r w:rsidDel="0095593D">
          <w:fldChar w:fldCharType="separate"/>
        </w:r>
      </w:del>
      <w:ins w:id="2421" w:author="Tassos Anastasiou" w:date="2020-05-09T13:53:00Z">
        <w:del w:id="2422" w:author="Christos-Emmanouil Anastasiou" w:date="2020-05-13T16:44:00Z">
          <w:r w:rsidDel="0095593D">
            <w:rPr>
              <w:noProof/>
            </w:rPr>
            <w:delText>4</w:delText>
          </w:r>
          <w:r w:rsidDel="0095593D">
            <w:fldChar w:fldCharType="end"/>
          </w:r>
          <w:r w:rsidDel="0095593D">
            <w:delText xml:space="preserve">: </w:delText>
          </w:r>
          <w:r w:rsidRPr="009F2059" w:rsidDel="0095593D">
            <w:delText>Comparison of performance test between different chunk sizes. Additionally, testing of an optimisation of occluded triangles.</w:delText>
          </w:r>
        </w:del>
      </w:ins>
      <w:ins w:id="2423" w:author="Christos-Emmanouil Anastasiou" w:date="2020-05-05T19:26:00Z">
        <w:del w:id="2424" w:author="Tassos Anastasiou" w:date="2020-05-09T13:54:00Z">
          <w:r w:rsidR="00A34B69" w:rsidDel="001A5D4B">
            <w:rPr>
              <w:b/>
              <w:bCs/>
            </w:rPr>
            <w:delText>Table</w:delText>
          </w:r>
        </w:del>
      </w:ins>
      <w:ins w:id="2425" w:author="Christos-Emmanouil Anastasiou" w:date="2020-05-05T19:25:00Z">
        <w:del w:id="2426" w:author="Tassos Anastasiou" w:date="2020-05-09T13:54:00Z">
          <w:r w:rsidR="00A34B69" w:rsidRPr="00DC593B" w:rsidDel="001A5D4B">
            <w:rPr>
              <w:b/>
              <w:bCs/>
            </w:rPr>
            <w:delText xml:space="preserve"> 4.</w:delText>
          </w:r>
        </w:del>
      </w:ins>
      <w:ins w:id="2427" w:author="Christos-Emmanouil Anastasiou" w:date="2020-05-05T19:26:00Z">
        <w:del w:id="2428" w:author="Tassos Anastasiou" w:date="2020-05-09T13:54:00Z">
          <w:r w:rsidR="00012D09" w:rsidDel="001A5D4B">
            <w:rPr>
              <w:b/>
              <w:bCs/>
            </w:rPr>
            <w:delText>5</w:delText>
          </w:r>
        </w:del>
      </w:ins>
      <w:ins w:id="2429" w:author="Christos-Emmanouil Anastasiou" w:date="2020-05-05T19:25:00Z">
        <w:del w:id="2430" w:author="Tassos Anastasiou" w:date="2020-05-09T13:54:00Z">
          <w:r w:rsidR="00A34B69" w:rsidDel="001A5D4B">
            <w:delText xml:space="preserve">: </w:delText>
          </w:r>
        </w:del>
      </w:ins>
      <w:ins w:id="2431" w:author="Christos-Emmanouil Anastasiou" w:date="2020-05-05T19:26:00Z">
        <w:del w:id="2432" w:author="Tassos Anastasiou" w:date="2020-05-09T13:54:00Z">
          <w:r w:rsidR="00012D09" w:rsidDel="001A5D4B">
            <w:rPr>
              <w:rFonts w:ascii="Bell MT" w:hAnsi="Bell MT"/>
              <w:sz w:val="24"/>
              <w:szCs w:val="24"/>
            </w:rPr>
            <w:delText>Comparison of performance test between different chunk sizes</w:delText>
          </w:r>
        </w:del>
      </w:ins>
      <w:ins w:id="2433" w:author="Christos-Emmanouil Anastasiou" w:date="2020-05-05T19:25:00Z">
        <w:del w:id="2434" w:author="Tassos Anastasiou" w:date="2020-05-09T13:54:00Z">
          <w:r w:rsidR="00A34B69" w:rsidDel="001A5D4B">
            <w:rPr>
              <w:rFonts w:ascii="Bell MT" w:hAnsi="Bell MT"/>
              <w:sz w:val="24"/>
              <w:szCs w:val="24"/>
            </w:rPr>
            <w:delText>.</w:delText>
          </w:r>
        </w:del>
      </w:ins>
      <w:ins w:id="2435" w:author="Christos-Emmanouil Anastasiou" w:date="2020-05-05T19:26:00Z">
        <w:del w:id="2436" w:author="Tassos Anastasiou" w:date="2020-05-09T13:54:00Z">
          <w:r w:rsidR="00CB1C6E" w:rsidDel="001A5D4B">
            <w:rPr>
              <w:rFonts w:ascii="Bell MT" w:hAnsi="Bell MT"/>
              <w:sz w:val="24"/>
              <w:szCs w:val="24"/>
            </w:rPr>
            <w:delText xml:space="preserve"> </w:delText>
          </w:r>
        </w:del>
      </w:ins>
      <w:ins w:id="2437" w:author="Christos-Emmanouil Anastasiou" w:date="2020-05-05T19:27:00Z">
        <w:del w:id="2438" w:author="Tassos Anastasiou" w:date="2020-05-09T13:54:00Z">
          <w:r w:rsidR="00CB1C6E" w:rsidDel="001A5D4B">
            <w:rPr>
              <w:rFonts w:ascii="Bell MT" w:hAnsi="Bell MT"/>
              <w:sz w:val="24"/>
              <w:szCs w:val="24"/>
            </w:rPr>
            <w:delText>Additionally</w:delText>
          </w:r>
        </w:del>
      </w:ins>
      <w:ins w:id="2439" w:author="Christos-Emmanouil Anastasiou" w:date="2020-05-05T19:26:00Z">
        <w:del w:id="2440" w:author="Tassos Anastasiou" w:date="2020-05-09T13:54:00Z">
          <w:r w:rsidR="00CB1C6E" w:rsidDel="001A5D4B">
            <w:rPr>
              <w:rFonts w:ascii="Bell MT" w:hAnsi="Bell MT"/>
              <w:sz w:val="24"/>
              <w:szCs w:val="24"/>
            </w:rPr>
            <w:delText>, testing of an optimi</w:delText>
          </w:r>
        </w:del>
      </w:ins>
      <w:ins w:id="2441" w:author="Christos-Emmanouil Anastasiou" w:date="2020-05-05T19:28:00Z">
        <w:del w:id="2442" w:author="Tassos Anastasiou" w:date="2020-05-09T13:54:00Z">
          <w:r w:rsidR="00B532B2" w:rsidDel="001A5D4B">
            <w:rPr>
              <w:rFonts w:ascii="Bell MT" w:hAnsi="Bell MT"/>
              <w:sz w:val="24"/>
              <w:szCs w:val="24"/>
            </w:rPr>
            <w:delText>sation of occ</w:delText>
          </w:r>
        </w:del>
      </w:ins>
      <w:ins w:id="2443" w:author="Christos-Emmanouil Anastasiou" w:date="2020-05-05T19:29:00Z">
        <w:del w:id="2444" w:author="Tassos Anastasiou" w:date="2020-05-09T13:54:00Z">
          <w:r w:rsidR="00B532B2" w:rsidDel="001A5D4B">
            <w:rPr>
              <w:rFonts w:ascii="Bell MT" w:hAnsi="Bell MT"/>
              <w:sz w:val="24"/>
              <w:szCs w:val="24"/>
            </w:rPr>
            <w:delText>luded triangles</w:delText>
          </w:r>
        </w:del>
      </w:ins>
    </w:p>
    <w:p w14:paraId="06404DE6" w14:textId="24528027" w:rsidR="00E50409" w:rsidRDefault="00E50409">
      <w:pPr>
        <w:pStyle w:val="Caption"/>
        <w:keepNext/>
        <w:rPr>
          <w:ins w:id="2445" w:author="Christos-Emmanouil Anastasiou" w:date="2020-05-11T22:26:00Z"/>
        </w:rPr>
        <w:pPrChange w:id="2446" w:author="Christos-Emmanouil Anastasiou" w:date="2020-05-11T22:26:00Z">
          <w:pPr/>
        </w:pPrChange>
      </w:pPr>
    </w:p>
    <w:p w14:paraId="0F144048" w14:textId="18DEB869" w:rsidR="009C1858" w:rsidRDefault="009C1858" w:rsidP="002D72FB">
      <w:pPr>
        <w:rPr>
          <w:ins w:id="2447" w:author="Christos-Emmanouil Anastasiou" w:date="2020-05-14T23:09:00Z"/>
          <w:b/>
          <w:bCs/>
          <w:sz w:val="18"/>
          <w:szCs w:val="18"/>
        </w:rPr>
      </w:pPr>
    </w:p>
    <w:p w14:paraId="33554DFE" w14:textId="6A4AC731" w:rsidR="00103B6E" w:rsidRDefault="00103B6E" w:rsidP="002D72FB">
      <w:pPr>
        <w:rPr>
          <w:ins w:id="2448" w:author="Christos-Emmanouil Anastasiou" w:date="2020-05-14T23:09:00Z"/>
          <w:b/>
          <w:bCs/>
          <w:sz w:val="18"/>
          <w:szCs w:val="18"/>
        </w:rPr>
      </w:pPr>
    </w:p>
    <w:p w14:paraId="51C8955E" w14:textId="37578CF3" w:rsidR="00103B6E" w:rsidRDefault="00103B6E" w:rsidP="002D72FB">
      <w:pPr>
        <w:rPr>
          <w:ins w:id="2449" w:author="Christos-Emmanouil Anastasiou" w:date="2020-05-14T23:09:00Z"/>
          <w:b/>
          <w:bCs/>
          <w:sz w:val="18"/>
          <w:szCs w:val="18"/>
        </w:rPr>
      </w:pPr>
    </w:p>
    <w:p w14:paraId="34C70BF6" w14:textId="39AB0C1F" w:rsidR="00103B6E" w:rsidRDefault="00103B6E" w:rsidP="002D72FB">
      <w:pPr>
        <w:rPr>
          <w:ins w:id="2450" w:author="Christos-Emmanouil Anastasiou" w:date="2020-05-14T23:09:00Z"/>
          <w:b/>
          <w:bCs/>
          <w:sz w:val="18"/>
          <w:szCs w:val="18"/>
        </w:rPr>
      </w:pPr>
    </w:p>
    <w:p w14:paraId="71FCE4EA" w14:textId="3943BB15" w:rsidR="00103B6E" w:rsidRDefault="00103B6E" w:rsidP="002D72FB">
      <w:pPr>
        <w:rPr>
          <w:ins w:id="2451" w:author="Christos-Emmanouil Anastasiou" w:date="2020-05-14T23:09:00Z"/>
          <w:b/>
          <w:bCs/>
          <w:sz w:val="18"/>
          <w:szCs w:val="18"/>
        </w:rPr>
      </w:pPr>
    </w:p>
    <w:p w14:paraId="766CDE21" w14:textId="3DDCD62C" w:rsidR="00103B6E" w:rsidRDefault="00103B6E" w:rsidP="002D72FB">
      <w:pPr>
        <w:rPr>
          <w:ins w:id="2452" w:author="Christos-Emmanouil Anastasiou" w:date="2020-05-14T23:09:00Z"/>
          <w:b/>
          <w:bCs/>
          <w:sz w:val="18"/>
          <w:szCs w:val="18"/>
        </w:rPr>
      </w:pPr>
    </w:p>
    <w:p w14:paraId="5C11301F" w14:textId="77777777" w:rsidR="00103B6E" w:rsidRDefault="00103B6E" w:rsidP="002D72FB">
      <w:pPr>
        <w:rPr>
          <w:ins w:id="2453" w:author="Christos-Emmanouil Anastasiou" w:date="2020-05-11T23:26:00Z"/>
          <w:b/>
          <w:bCs/>
          <w:sz w:val="18"/>
          <w:szCs w:val="18"/>
        </w:rPr>
      </w:pPr>
    </w:p>
    <w:p w14:paraId="780E90C8" w14:textId="29FC3B1C" w:rsidR="009C1858" w:rsidRDefault="009C1858" w:rsidP="00DE29D5">
      <w:pPr>
        <w:pStyle w:val="Heading1"/>
        <w:rPr>
          <w:ins w:id="2454" w:author="Christos-Emmanouil Anastasiou" w:date="2020-05-12T01:27:00Z"/>
        </w:rPr>
      </w:pPr>
      <w:bookmarkStart w:id="2455" w:name="_Toc40412195"/>
      <w:bookmarkEnd w:id="2455"/>
    </w:p>
    <w:p w14:paraId="03A42699" w14:textId="58473301" w:rsidR="00A901F9" w:rsidRPr="002F7C5D" w:rsidRDefault="00DC4721">
      <w:pPr>
        <w:ind w:left="720"/>
        <w:rPr>
          <w:ins w:id="2456" w:author="Christos-Emmanouil Anastasiou" w:date="2020-05-12T02:07:00Z"/>
          <w:rFonts w:ascii="Bell MT" w:hAnsi="Bell MT"/>
          <w:sz w:val="24"/>
          <w:szCs w:val="24"/>
          <w:rPrChange w:id="2457" w:author="Christos-Emmanouil Anastasiou" w:date="2020-05-13T16:48:00Z">
            <w:rPr>
              <w:ins w:id="2458" w:author="Christos-Emmanouil Anastasiou" w:date="2020-05-12T02:07:00Z"/>
            </w:rPr>
          </w:rPrChange>
        </w:rPr>
        <w:pPrChange w:id="2459" w:author="Christos-Emmanouil Anastasiou" w:date="2020-05-13T16:48:00Z">
          <w:pPr/>
        </w:pPrChange>
      </w:pPr>
      <w:ins w:id="2460" w:author="Christos-Emmanouil Anastasiou" w:date="2020-05-12T01:57:00Z">
        <w:r w:rsidRPr="002F7C5D">
          <w:rPr>
            <w:rFonts w:ascii="Bell MT" w:hAnsi="Bell MT"/>
            <w:sz w:val="24"/>
            <w:szCs w:val="24"/>
            <w:rPrChange w:id="2461" w:author="Christos-Emmanouil Anastasiou" w:date="2020-05-13T16:48:00Z">
              <w:rPr/>
            </w:rPrChange>
          </w:rPr>
          <w:t>Th</w:t>
        </w:r>
      </w:ins>
      <w:ins w:id="2462" w:author="Christos-Emmanouil Anastasiou" w:date="2020-05-12T01:58:00Z">
        <w:r w:rsidR="00A347FA" w:rsidRPr="002F7C5D">
          <w:rPr>
            <w:rFonts w:ascii="Bell MT" w:hAnsi="Bell MT"/>
            <w:sz w:val="24"/>
            <w:szCs w:val="24"/>
            <w:rPrChange w:id="2463" w:author="Christos-Emmanouil Anastasiou" w:date="2020-05-13T16:48:00Z">
              <w:rPr/>
            </w:rPrChange>
          </w:rPr>
          <w:t xml:space="preserve">is chapter </w:t>
        </w:r>
        <w:r w:rsidR="008A247C" w:rsidRPr="002F7C5D">
          <w:rPr>
            <w:rFonts w:ascii="Bell MT" w:hAnsi="Bell MT"/>
            <w:sz w:val="24"/>
            <w:szCs w:val="24"/>
            <w:rPrChange w:id="2464" w:author="Christos-Emmanouil Anastasiou" w:date="2020-05-13T16:48:00Z">
              <w:rPr/>
            </w:rPrChange>
          </w:rPr>
          <w:t xml:space="preserve">evaluates the success of the </w:t>
        </w:r>
      </w:ins>
      <w:ins w:id="2465" w:author="Christos-Emmanouil Anastasiou" w:date="2020-05-12T01:59:00Z">
        <w:r w:rsidR="008A247C" w:rsidRPr="002F7C5D">
          <w:rPr>
            <w:rFonts w:ascii="Bell MT" w:hAnsi="Bell MT"/>
            <w:sz w:val="24"/>
            <w:szCs w:val="24"/>
            <w:rPrChange w:id="2466" w:author="Christos-Emmanouil Anastasiou" w:date="2020-05-13T16:48:00Z">
              <w:rPr/>
            </w:rPrChange>
          </w:rPr>
          <w:t>project</w:t>
        </w:r>
      </w:ins>
      <w:ins w:id="2467" w:author="Christos-Emmanouil Anastasiou" w:date="2020-05-12T02:06:00Z">
        <w:r w:rsidR="001406EE" w:rsidRPr="002F7C5D">
          <w:rPr>
            <w:rFonts w:ascii="Bell MT" w:hAnsi="Bell MT"/>
            <w:sz w:val="24"/>
            <w:szCs w:val="24"/>
            <w:rPrChange w:id="2468" w:author="Christos-Emmanouil Anastasiou" w:date="2020-05-13T16:48:00Z">
              <w:rPr/>
            </w:rPrChange>
          </w:rPr>
          <w:t xml:space="preserve">, </w:t>
        </w:r>
        <w:r w:rsidR="00A62034" w:rsidRPr="002F7C5D">
          <w:rPr>
            <w:rFonts w:ascii="Bell MT" w:hAnsi="Bell MT"/>
            <w:sz w:val="24"/>
            <w:szCs w:val="24"/>
            <w:rPrChange w:id="2469" w:author="Christos-Emmanouil Anastasiou" w:date="2020-05-13T16:48:00Z">
              <w:rPr/>
            </w:rPrChange>
          </w:rPr>
          <w:t xml:space="preserve">any improvements </w:t>
        </w:r>
      </w:ins>
      <w:ins w:id="2470" w:author="Christos-Emmanouil Anastasiou" w:date="2020-05-12T02:07:00Z">
        <w:r w:rsidR="00C63778" w:rsidRPr="002F7C5D">
          <w:rPr>
            <w:rFonts w:ascii="Bell MT" w:hAnsi="Bell MT"/>
            <w:sz w:val="24"/>
            <w:szCs w:val="24"/>
            <w:rPrChange w:id="2471" w:author="Christos-Emmanouil Anastasiou" w:date="2020-05-13T16:48:00Z">
              <w:rPr/>
            </w:rPrChange>
          </w:rPr>
          <w:t xml:space="preserve">that could be done to the project if it were to be repeated as well as </w:t>
        </w:r>
      </w:ins>
      <w:ins w:id="2472" w:author="Christos-Emmanouil Anastasiou" w:date="2020-05-12T01:59:00Z">
        <w:r w:rsidR="008A247C" w:rsidRPr="002F7C5D">
          <w:rPr>
            <w:rFonts w:ascii="Bell MT" w:hAnsi="Bell MT"/>
            <w:sz w:val="24"/>
            <w:szCs w:val="24"/>
            <w:rPrChange w:id="2473" w:author="Christos-Emmanouil Anastasiou" w:date="2020-05-13T16:48:00Z">
              <w:rPr/>
            </w:rPrChange>
          </w:rPr>
          <w:t>any experience gained through</w:t>
        </w:r>
        <w:r w:rsidR="00866D22" w:rsidRPr="002F7C5D">
          <w:rPr>
            <w:rFonts w:ascii="Bell MT" w:hAnsi="Bell MT"/>
            <w:sz w:val="24"/>
            <w:szCs w:val="24"/>
            <w:rPrChange w:id="2474" w:author="Christos-Emmanouil Anastasiou" w:date="2020-05-13T16:48:00Z">
              <w:rPr/>
            </w:rPrChange>
          </w:rPr>
          <w:t xml:space="preserve">out </w:t>
        </w:r>
      </w:ins>
      <w:ins w:id="2475" w:author="Christos-Emmanouil Anastasiou" w:date="2020-05-13T14:12:00Z">
        <w:r w:rsidR="007F0A5D" w:rsidRPr="002F7C5D">
          <w:rPr>
            <w:rFonts w:ascii="Bell MT" w:hAnsi="Bell MT"/>
            <w:sz w:val="24"/>
            <w:szCs w:val="24"/>
            <w:rPrChange w:id="2476" w:author="Christos-Emmanouil Anastasiou" w:date="2020-05-13T16:48:00Z">
              <w:rPr/>
            </w:rPrChange>
          </w:rPr>
          <w:t>development</w:t>
        </w:r>
      </w:ins>
      <w:ins w:id="2477" w:author="Christos-Emmanouil Anastasiou" w:date="2020-05-12T01:59:00Z">
        <w:r w:rsidR="00866D22" w:rsidRPr="002F7C5D">
          <w:rPr>
            <w:rFonts w:ascii="Bell MT" w:hAnsi="Bell MT"/>
            <w:sz w:val="24"/>
            <w:szCs w:val="24"/>
            <w:rPrChange w:id="2478" w:author="Christos-Emmanouil Anastasiou" w:date="2020-05-13T16:48:00Z">
              <w:rPr/>
            </w:rPrChange>
          </w:rPr>
          <w:t xml:space="preserve">. </w:t>
        </w:r>
      </w:ins>
    </w:p>
    <w:p w14:paraId="37B82611" w14:textId="77777777" w:rsidR="00B46EAE" w:rsidRPr="00986044" w:rsidRDefault="00B46EAE">
      <w:pPr>
        <w:rPr>
          <w:ins w:id="2479" w:author="Christos-Emmanouil Anastasiou" w:date="2020-05-12T01:24:00Z"/>
        </w:rPr>
        <w:pPrChange w:id="2480" w:author="Christos-Emmanouil Anastasiou" w:date="2020-05-12T01:27:00Z">
          <w:pPr>
            <w:pStyle w:val="Heading1"/>
          </w:pPr>
        </w:pPrChange>
      </w:pPr>
    </w:p>
    <w:p w14:paraId="5F0669F5" w14:textId="4C7BBCE0" w:rsidR="00631EFB" w:rsidRDefault="00631EFB" w:rsidP="00631EFB">
      <w:pPr>
        <w:pStyle w:val="Heading2"/>
        <w:rPr>
          <w:ins w:id="2481" w:author="Christos-Emmanouil Anastasiou" w:date="2020-05-12T02:27:00Z"/>
        </w:rPr>
      </w:pPr>
      <w:bookmarkStart w:id="2482" w:name="_Toc40412196"/>
      <w:ins w:id="2483" w:author="Christos-Emmanouil Anastasiou" w:date="2020-05-12T01:24:00Z">
        <w:r>
          <w:t>Evaluating the success of the project</w:t>
        </w:r>
      </w:ins>
      <w:bookmarkEnd w:id="2482"/>
    </w:p>
    <w:p w14:paraId="33A51A1A" w14:textId="77777777" w:rsidR="00850E08" w:rsidRPr="00986044" w:rsidRDefault="00850E08">
      <w:pPr>
        <w:rPr>
          <w:ins w:id="2484" w:author="Christos-Emmanouil Anastasiou" w:date="2020-05-12T01:25:00Z"/>
        </w:rPr>
        <w:pPrChange w:id="2485" w:author="Christos-Emmanouil Anastasiou" w:date="2020-05-12T02:27:00Z">
          <w:pPr>
            <w:pStyle w:val="Heading2"/>
          </w:pPr>
        </w:pPrChange>
      </w:pPr>
    </w:p>
    <w:p w14:paraId="6368F0E3" w14:textId="58C1F614" w:rsidR="00631EFB" w:rsidRDefault="00A75489" w:rsidP="008C516E">
      <w:pPr>
        <w:pStyle w:val="Heading3"/>
        <w:rPr>
          <w:ins w:id="2486" w:author="Christos-Emmanouil Anastasiou" w:date="2020-05-12T02:20:00Z"/>
        </w:rPr>
        <w:pPrChange w:id="2487" w:author="Christos-Emmanouil Anastasiou" w:date="2020-05-15T03:09:00Z">
          <w:pPr>
            <w:pStyle w:val="Heading2"/>
          </w:pPr>
        </w:pPrChange>
      </w:pPr>
      <w:bookmarkStart w:id="2488" w:name="_Toc40412197"/>
      <w:ins w:id="2489" w:author="Christos-Emmanouil Anastasiou" w:date="2020-05-12T01:25:00Z">
        <w:r>
          <w:t>experience gained</w:t>
        </w:r>
      </w:ins>
      <w:bookmarkEnd w:id="2488"/>
    </w:p>
    <w:p w14:paraId="5BE657DD" w14:textId="672C35E6" w:rsidR="00567AE9" w:rsidRPr="002F7C5D" w:rsidRDefault="006765F6">
      <w:pPr>
        <w:ind w:left="720"/>
        <w:rPr>
          <w:ins w:id="2490" w:author="Christos-Emmanouil Anastasiou" w:date="2020-05-12T02:30:00Z"/>
          <w:rFonts w:ascii="Bell MT" w:hAnsi="Bell MT"/>
          <w:sz w:val="24"/>
          <w:szCs w:val="24"/>
          <w:rPrChange w:id="2491" w:author="Christos-Emmanouil Anastasiou" w:date="2020-05-13T16:48:00Z">
            <w:rPr>
              <w:ins w:id="2492" w:author="Christos-Emmanouil Anastasiou" w:date="2020-05-12T02:30:00Z"/>
            </w:rPr>
          </w:rPrChange>
        </w:rPr>
        <w:pPrChange w:id="2493" w:author="Christos-Emmanouil Anastasiou" w:date="2020-05-13T16:48:00Z">
          <w:pPr/>
        </w:pPrChange>
      </w:pPr>
      <w:ins w:id="2494" w:author="Christos-Emmanouil Anastasiou" w:date="2020-05-12T02:24:00Z">
        <w:r w:rsidRPr="002F7C5D">
          <w:rPr>
            <w:rFonts w:ascii="Bell MT" w:hAnsi="Bell MT"/>
            <w:sz w:val="24"/>
            <w:szCs w:val="24"/>
            <w:rPrChange w:id="2495" w:author="Christos-Emmanouil Anastasiou" w:date="2020-05-13T16:48:00Z">
              <w:rPr/>
            </w:rPrChange>
          </w:rPr>
          <w:t xml:space="preserve">After </w:t>
        </w:r>
      </w:ins>
      <w:ins w:id="2496" w:author="Christos-Emmanouil Anastasiou" w:date="2020-05-12T23:40:00Z">
        <w:r w:rsidR="00DE5817" w:rsidRPr="002F7C5D">
          <w:rPr>
            <w:rFonts w:ascii="Bell MT" w:hAnsi="Bell MT"/>
            <w:sz w:val="24"/>
            <w:szCs w:val="24"/>
            <w:rPrChange w:id="2497" w:author="Christos-Emmanouil Anastasiou" w:date="2020-05-13T16:48:00Z">
              <w:rPr/>
            </w:rPrChange>
          </w:rPr>
          <w:t>determining</w:t>
        </w:r>
      </w:ins>
      <w:ins w:id="2498" w:author="Christos-Emmanouil Anastasiou" w:date="2020-05-12T02:24:00Z">
        <w:r w:rsidRPr="002F7C5D">
          <w:rPr>
            <w:rFonts w:ascii="Bell MT" w:hAnsi="Bell MT"/>
            <w:sz w:val="24"/>
            <w:szCs w:val="24"/>
            <w:rPrChange w:id="2499" w:author="Christos-Emmanouil Anastasiou" w:date="2020-05-13T16:48:00Z">
              <w:rPr/>
            </w:rPrChange>
          </w:rPr>
          <w:t xml:space="preserve"> what the artefact</w:t>
        </w:r>
      </w:ins>
      <w:ins w:id="2500" w:author="Christos-Emmanouil Anastasiou" w:date="2020-05-12T23:41:00Z">
        <w:r w:rsidR="00300378" w:rsidRPr="002F7C5D">
          <w:rPr>
            <w:rFonts w:ascii="Bell MT" w:hAnsi="Bell MT"/>
            <w:sz w:val="24"/>
            <w:szCs w:val="24"/>
            <w:rPrChange w:id="2501" w:author="Christos-Emmanouil Anastasiou" w:date="2020-05-13T16:48:00Z">
              <w:rPr/>
            </w:rPrChange>
          </w:rPr>
          <w:t xml:space="preserve"> was going</w:t>
        </w:r>
      </w:ins>
      <w:ins w:id="2502" w:author="Christos-Emmanouil Anastasiou" w:date="2020-05-12T02:24:00Z">
        <w:r w:rsidRPr="002F7C5D">
          <w:rPr>
            <w:rFonts w:ascii="Bell MT" w:hAnsi="Bell MT"/>
            <w:sz w:val="24"/>
            <w:szCs w:val="24"/>
            <w:rPrChange w:id="2503" w:author="Christos-Emmanouil Anastasiou" w:date="2020-05-13T16:48:00Z">
              <w:rPr/>
            </w:rPrChange>
          </w:rPr>
          <w:t xml:space="preserve"> to include, my biggest challenge was to </w:t>
        </w:r>
        <w:r w:rsidR="00684F98" w:rsidRPr="002F7C5D">
          <w:rPr>
            <w:rFonts w:ascii="Bell MT" w:hAnsi="Bell MT"/>
            <w:sz w:val="24"/>
            <w:szCs w:val="24"/>
            <w:rPrChange w:id="2504" w:author="Christos-Emmanouil Anastasiou" w:date="2020-05-13T16:48:00Z">
              <w:rPr/>
            </w:rPrChange>
          </w:rPr>
          <w:t>relearn the DirectX 11 API</w:t>
        </w:r>
        <w:r w:rsidR="002D73E8" w:rsidRPr="002F7C5D">
          <w:rPr>
            <w:rFonts w:ascii="Bell MT" w:hAnsi="Bell MT"/>
            <w:sz w:val="24"/>
            <w:szCs w:val="24"/>
            <w:rPrChange w:id="2505" w:author="Christos-Emmanouil Anastasiou" w:date="2020-05-13T16:48:00Z">
              <w:rPr/>
            </w:rPrChange>
          </w:rPr>
          <w:t xml:space="preserve"> s</w:t>
        </w:r>
      </w:ins>
      <w:ins w:id="2506" w:author="Christos-Emmanouil Anastasiou" w:date="2020-05-12T02:25:00Z">
        <w:r w:rsidR="002D73E8" w:rsidRPr="002F7C5D">
          <w:rPr>
            <w:rFonts w:ascii="Bell MT" w:hAnsi="Bell MT"/>
            <w:sz w:val="24"/>
            <w:szCs w:val="24"/>
            <w:rPrChange w:id="2507" w:author="Christos-Emmanouil Anastasiou" w:date="2020-05-13T16:48:00Z">
              <w:rPr/>
            </w:rPrChange>
          </w:rPr>
          <w:t xml:space="preserve">o I could </w:t>
        </w:r>
        <w:r w:rsidR="00BC7568" w:rsidRPr="002F7C5D">
          <w:rPr>
            <w:rFonts w:ascii="Bell MT" w:hAnsi="Bell MT"/>
            <w:sz w:val="24"/>
            <w:szCs w:val="24"/>
            <w:rPrChange w:id="2508" w:author="Christos-Emmanouil Anastasiou" w:date="2020-05-13T16:48:00Z">
              <w:rPr/>
            </w:rPrChange>
          </w:rPr>
          <w:t>use</w:t>
        </w:r>
        <w:r w:rsidR="002D73E8" w:rsidRPr="002F7C5D">
          <w:rPr>
            <w:rFonts w:ascii="Bell MT" w:hAnsi="Bell MT"/>
            <w:sz w:val="24"/>
            <w:szCs w:val="24"/>
            <w:rPrChange w:id="2509" w:author="Christos-Emmanouil Anastasiou" w:date="2020-05-13T16:48:00Z">
              <w:rPr/>
            </w:rPrChange>
          </w:rPr>
          <w:t xml:space="preserve"> th</w:t>
        </w:r>
        <w:r w:rsidR="00BC7568" w:rsidRPr="002F7C5D">
          <w:rPr>
            <w:rFonts w:ascii="Bell MT" w:hAnsi="Bell MT"/>
            <w:sz w:val="24"/>
            <w:szCs w:val="24"/>
            <w:rPrChange w:id="2510" w:author="Christos-Emmanouil Anastasiou" w:date="2020-05-13T16:48:00Z">
              <w:rPr/>
            </w:rPrChange>
          </w:rPr>
          <w:t>is</w:t>
        </w:r>
        <w:r w:rsidR="002D73E8" w:rsidRPr="002F7C5D">
          <w:rPr>
            <w:rFonts w:ascii="Bell MT" w:hAnsi="Bell MT"/>
            <w:sz w:val="24"/>
            <w:szCs w:val="24"/>
            <w:rPrChange w:id="2511" w:author="Christos-Emmanouil Anastasiou" w:date="2020-05-13T16:48:00Z">
              <w:rPr/>
            </w:rPrChange>
          </w:rPr>
          <w:t xml:space="preserve"> knowledge to refactor</w:t>
        </w:r>
        <w:r w:rsidR="00BC7568" w:rsidRPr="002F7C5D">
          <w:rPr>
            <w:rFonts w:ascii="Bell MT" w:hAnsi="Bell MT"/>
            <w:sz w:val="24"/>
            <w:szCs w:val="24"/>
            <w:rPrChange w:id="2512" w:author="Christos-Emmanouil Anastasiou" w:date="2020-05-13T16:48:00Z">
              <w:rPr/>
            </w:rPrChange>
          </w:rPr>
          <w:t xml:space="preserve"> and debug</w:t>
        </w:r>
        <w:r w:rsidR="002D73E8" w:rsidRPr="002F7C5D">
          <w:rPr>
            <w:rFonts w:ascii="Bell MT" w:hAnsi="Bell MT"/>
            <w:sz w:val="24"/>
            <w:szCs w:val="24"/>
            <w:rPrChange w:id="2513" w:author="Christos-Emmanouil Anastasiou" w:date="2020-05-13T16:48:00Z">
              <w:rPr/>
            </w:rPrChange>
          </w:rPr>
          <w:t xml:space="preserve"> the framework provided from one of the </w:t>
        </w:r>
        <w:r w:rsidR="00BC7568" w:rsidRPr="002F7C5D">
          <w:rPr>
            <w:rFonts w:ascii="Bell MT" w:hAnsi="Bell MT"/>
            <w:sz w:val="24"/>
            <w:szCs w:val="24"/>
            <w:rPrChange w:id="2514" w:author="Christos-Emmanouil Anastasiou" w:date="2020-05-13T16:48:00Z">
              <w:rPr/>
            </w:rPrChange>
          </w:rPr>
          <w:t>optional modules</w:t>
        </w:r>
      </w:ins>
      <w:ins w:id="2515" w:author="Christos-Emmanouil Anastasiou" w:date="2020-05-12T02:24:00Z">
        <w:r w:rsidR="00684F98" w:rsidRPr="002F7C5D">
          <w:rPr>
            <w:rFonts w:ascii="Bell MT" w:hAnsi="Bell MT"/>
            <w:sz w:val="24"/>
            <w:szCs w:val="24"/>
            <w:rPrChange w:id="2516" w:author="Christos-Emmanouil Anastasiou" w:date="2020-05-13T16:48:00Z">
              <w:rPr/>
            </w:rPrChange>
          </w:rPr>
          <w:t>.</w:t>
        </w:r>
      </w:ins>
      <w:ins w:id="2517" w:author="Christos-Emmanouil Anastasiou" w:date="2020-05-12T02:26:00Z">
        <w:r w:rsidR="001C1EB5" w:rsidRPr="002F7C5D">
          <w:rPr>
            <w:rFonts w:ascii="Bell MT" w:hAnsi="Bell MT"/>
            <w:sz w:val="24"/>
            <w:szCs w:val="24"/>
            <w:rPrChange w:id="2518" w:author="Christos-Emmanouil Anastasiou" w:date="2020-05-13T16:48:00Z">
              <w:rPr/>
            </w:rPrChange>
          </w:rPr>
          <w:t xml:space="preserve"> By giving myself a few weeks to </w:t>
        </w:r>
        <w:r w:rsidR="00850E08" w:rsidRPr="002F7C5D">
          <w:rPr>
            <w:rFonts w:ascii="Bell MT" w:hAnsi="Bell MT"/>
            <w:sz w:val="24"/>
            <w:szCs w:val="24"/>
            <w:rPrChange w:id="2519" w:author="Christos-Emmanouil Anastasiou" w:date="2020-05-13T16:48:00Z">
              <w:rPr/>
            </w:rPrChange>
          </w:rPr>
          <w:t xml:space="preserve">get back on track, I </w:t>
        </w:r>
      </w:ins>
      <w:ins w:id="2520" w:author="Christos-Emmanouil Anastasiou" w:date="2020-05-12T02:29:00Z">
        <w:r w:rsidR="00CD0022" w:rsidRPr="002F7C5D">
          <w:rPr>
            <w:rFonts w:ascii="Bell MT" w:hAnsi="Bell MT"/>
            <w:sz w:val="24"/>
            <w:szCs w:val="24"/>
            <w:rPrChange w:id="2521" w:author="Christos-Emmanouil Anastasiou" w:date="2020-05-13T16:48:00Z">
              <w:rPr/>
            </w:rPrChange>
          </w:rPr>
          <w:t>followed BraynSoftTutorials</w:t>
        </w:r>
      </w:ins>
      <w:ins w:id="2522" w:author="Christos-Emmanouil Anastasiou" w:date="2020-05-12T02:27:00Z">
        <w:r w:rsidR="00850E08" w:rsidRPr="002F7C5D">
          <w:rPr>
            <w:rFonts w:ascii="Bell MT" w:hAnsi="Bell MT"/>
            <w:sz w:val="24"/>
            <w:szCs w:val="24"/>
            <w:rPrChange w:id="2523" w:author="Christos-Emmanouil Anastasiou" w:date="2020-05-13T16:48:00Z">
              <w:rPr/>
            </w:rPrChange>
          </w:rPr>
          <w:t xml:space="preserve"> [</w:t>
        </w:r>
      </w:ins>
      <w:ins w:id="2524" w:author="Christos-Emmanouil Anastasiou" w:date="2020-05-12T20:00:00Z">
        <w:r w:rsidR="009E179E" w:rsidRPr="002F7C5D">
          <w:rPr>
            <w:rFonts w:ascii="Bell MT" w:hAnsi="Bell MT"/>
            <w:sz w:val="24"/>
            <w:szCs w:val="24"/>
            <w:rPrChange w:id="2525" w:author="Christos-Emmanouil Anastasiou" w:date="2020-05-13T16:48:00Z">
              <w:rPr/>
            </w:rPrChange>
          </w:rPr>
          <w:t>52</w:t>
        </w:r>
      </w:ins>
      <w:ins w:id="2526" w:author="Christos-Emmanouil Anastasiou" w:date="2020-05-12T02:27:00Z">
        <w:r w:rsidR="00850E08" w:rsidRPr="002F7C5D">
          <w:rPr>
            <w:rFonts w:ascii="Bell MT" w:hAnsi="Bell MT"/>
            <w:sz w:val="24"/>
            <w:szCs w:val="24"/>
            <w:rPrChange w:id="2527" w:author="Christos-Emmanouil Anastasiou" w:date="2020-05-13T16:48:00Z">
              <w:rPr/>
            </w:rPrChange>
          </w:rPr>
          <w:t>] that helped me</w:t>
        </w:r>
      </w:ins>
      <w:ins w:id="2528" w:author="Christos-Emmanouil Anastasiou" w:date="2020-05-12T02:28:00Z">
        <w:r w:rsidR="00C82664" w:rsidRPr="002F7C5D">
          <w:rPr>
            <w:rFonts w:ascii="Bell MT" w:hAnsi="Bell MT"/>
            <w:sz w:val="24"/>
            <w:szCs w:val="24"/>
            <w:rPrChange w:id="2529" w:author="Christos-Emmanouil Anastasiou" w:date="2020-05-13T16:48:00Z">
              <w:rPr/>
            </w:rPrChange>
          </w:rPr>
          <w:t xml:space="preserve"> understand </w:t>
        </w:r>
        <w:r w:rsidR="00461098" w:rsidRPr="002F7C5D">
          <w:rPr>
            <w:rFonts w:ascii="Bell MT" w:hAnsi="Bell MT"/>
            <w:sz w:val="24"/>
            <w:szCs w:val="24"/>
            <w:rPrChange w:id="2530" w:author="Christos-Emmanouil Anastasiou" w:date="2020-05-13T16:48:00Z">
              <w:rPr/>
            </w:rPrChange>
          </w:rPr>
          <w:t>how to initialise a W</w:t>
        </w:r>
      </w:ins>
      <w:ins w:id="2531" w:author="Christos-Emmanouil Anastasiou" w:date="2020-05-12T02:29:00Z">
        <w:r w:rsidR="00461098" w:rsidRPr="002F7C5D">
          <w:rPr>
            <w:rFonts w:ascii="Bell MT" w:hAnsi="Bell MT"/>
            <w:sz w:val="24"/>
            <w:szCs w:val="24"/>
            <w:rPrChange w:id="2532" w:author="Christos-Emmanouil Anastasiou" w:date="2020-05-13T16:48:00Z">
              <w:rPr/>
            </w:rPrChange>
          </w:rPr>
          <w:t xml:space="preserve">indow and Direct3D to </w:t>
        </w:r>
        <w:r w:rsidR="00CD0022" w:rsidRPr="002F7C5D">
          <w:rPr>
            <w:rFonts w:ascii="Bell MT" w:hAnsi="Bell MT"/>
            <w:sz w:val="24"/>
            <w:szCs w:val="24"/>
            <w:rPrChange w:id="2533" w:author="Christos-Emmanouil Anastasiou" w:date="2020-05-13T16:48:00Z">
              <w:rPr/>
            </w:rPrChange>
          </w:rPr>
          <w:t>render</w:t>
        </w:r>
      </w:ins>
      <w:ins w:id="2534" w:author="Christos-Emmanouil Anastasiou" w:date="2020-05-12T23:41:00Z">
        <w:r w:rsidR="00306EFD" w:rsidRPr="002F7C5D">
          <w:rPr>
            <w:rFonts w:ascii="Bell MT" w:hAnsi="Bell MT"/>
            <w:sz w:val="24"/>
            <w:szCs w:val="24"/>
            <w:rPrChange w:id="2535" w:author="Christos-Emmanouil Anastasiou" w:date="2020-05-13T16:48:00Z">
              <w:rPr/>
            </w:rPrChange>
          </w:rPr>
          <w:t xml:space="preserve"> a shape </w:t>
        </w:r>
        <w:r w:rsidR="002571AE" w:rsidRPr="002F7C5D">
          <w:rPr>
            <w:rFonts w:ascii="Bell MT" w:hAnsi="Bell MT"/>
            <w:sz w:val="24"/>
            <w:szCs w:val="24"/>
            <w:rPrChange w:id="2536" w:author="Christos-Emmanouil Anastasiou" w:date="2020-05-13T16:48:00Z">
              <w:rPr/>
            </w:rPrChange>
          </w:rPr>
          <w:t>in 2D and</w:t>
        </w:r>
      </w:ins>
      <w:ins w:id="2537" w:author="Christos-Emmanouil Anastasiou" w:date="2020-05-12T02:29:00Z">
        <w:r w:rsidR="00CD0022" w:rsidRPr="002F7C5D">
          <w:rPr>
            <w:rFonts w:ascii="Bell MT" w:hAnsi="Bell MT"/>
            <w:sz w:val="24"/>
            <w:szCs w:val="24"/>
            <w:rPrChange w:id="2538" w:author="Christos-Emmanouil Anastasiou" w:date="2020-05-13T16:48:00Z">
              <w:rPr/>
            </w:rPrChange>
          </w:rPr>
          <w:t xml:space="preserve"> a </w:t>
        </w:r>
      </w:ins>
      <w:ins w:id="2539" w:author="Christos-Emmanouil Anastasiou" w:date="2020-05-12T23:58:00Z">
        <w:r w:rsidR="003E6565" w:rsidRPr="002F7C5D">
          <w:rPr>
            <w:rFonts w:ascii="Bell MT" w:hAnsi="Bell MT"/>
            <w:sz w:val="24"/>
            <w:szCs w:val="24"/>
            <w:rPrChange w:id="2540" w:author="Christos-Emmanouil Anastasiou" w:date="2020-05-13T16:48:00Z">
              <w:rPr/>
            </w:rPrChange>
          </w:rPr>
          <w:t>cube in</w:t>
        </w:r>
      </w:ins>
      <w:ins w:id="2541" w:author="Christos-Emmanouil Anastasiou" w:date="2020-05-12T23:42:00Z">
        <w:r w:rsidR="002571AE" w:rsidRPr="002F7C5D">
          <w:rPr>
            <w:rFonts w:ascii="Bell MT" w:hAnsi="Bell MT"/>
            <w:sz w:val="24"/>
            <w:szCs w:val="24"/>
            <w:rPrChange w:id="2542" w:author="Christos-Emmanouil Anastasiou" w:date="2020-05-13T16:48:00Z">
              <w:rPr/>
            </w:rPrChange>
          </w:rPr>
          <w:t xml:space="preserve"> </w:t>
        </w:r>
      </w:ins>
      <w:ins w:id="2543" w:author="Christos-Emmanouil Anastasiou" w:date="2020-05-12T02:29:00Z">
        <w:r w:rsidR="00CD0022" w:rsidRPr="002F7C5D">
          <w:rPr>
            <w:rFonts w:ascii="Bell MT" w:hAnsi="Bell MT"/>
            <w:sz w:val="24"/>
            <w:szCs w:val="24"/>
            <w:rPrChange w:id="2544" w:author="Christos-Emmanouil Anastasiou" w:date="2020-05-13T16:48:00Z">
              <w:rPr/>
            </w:rPrChange>
          </w:rPr>
          <w:t xml:space="preserve">3D. This gave me enough </w:t>
        </w:r>
        <w:r w:rsidR="004E3786" w:rsidRPr="002F7C5D">
          <w:rPr>
            <w:rFonts w:ascii="Bell MT" w:hAnsi="Bell MT"/>
            <w:sz w:val="24"/>
            <w:szCs w:val="24"/>
            <w:rPrChange w:id="2545" w:author="Christos-Emmanouil Anastasiou" w:date="2020-05-13T16:48:00Z">
              <w:rPr/>
            </w:rPrChange>
          </w:rPr>
          <w:t>support for continu</w:t>
        </w:r>
      </w:ins>
      <w:ins w:id="2546" w:author="Christos-Emmanouil Anastasiou" w:date="2020-05-12T02:30:00Z">
        <w:r w:rsidR="00AA6305" w:rsidRPr="002F7C5D">
          <w:rPr>
            <w:rFonts w:ascii="Bell MT" w:hAnsi="Bell MT"/>
            <w:sz w:val="24"/>
            <w:szCs w:val="24"/>
            <w:rPrChange w:id="2547" w:author="Christos-Emmanouil Anastasiou" w:date="2020-05-13T16:48:00Z">
              <w:rPr/>
            </w:rPrChange>
          </w:rPr>
          <w:t>ing and</w:t>
        </w:r>
        <w:r w:rsidR="004E3786" w:rsidRPr="002F7C5D">
          <w:rPr>
            <w:rFonts w:ascii="Bell MT" w:hAnsi="Bell MT"/>
            <w:sz w:val="24"/>
            <w:szCs w:val="24"/>
            <w:rPrChange w:id="2548" w:author="Christos-Emmanouil Anastasiou" w:date="2020-05-13T16:48:00Z">
              <w:rPr/>
            </w:rPrChange>
          </w:rPr>
          <w:t xml:space="preserve"> working on the project.</w:t>
        </w:r>
      </w:ins>
    </w:p>
    <w:p w14:paraId="45B006AE" w14:textId="1A778BDC" w:rsidR="005923C6" w:rsidRPr="002F7C5D" w:rsidRDefault="008E3140" w:rsidP="00D7719A">
      <w:pPr>
        <w:ind w:left="720" w:firstLine="720"/>
        <w:rPr>
          <w:ins w:id="2549" w:author="Christos-Emmanouil Anastasiou" w:date="2020-05-12T21:58:00Z"/>
          <w:rFonts w:ascii="Bell MT" w:hAnsi="Bell MT"/>
          <w:sz w:val="24"/>
          <w:szCs w:val="24"/>
          <w:rPrChange w:id="2550" w:author="Christos-Emmanouil Anastasiou" w:date="2020-05-13T16:48:00Z">
            <w:rPr>
              <w:ins w:id="2551" w:author="Christos-Emmanouil Anastasiou" w:date="2020-05-12T21:58:00Z"/>
            </w:rPr>
          </w:rPrChange>
        </w:rPr>
        <w:pPrChange w:id="2552" w:author="Christos-Emmanouil Anastasiou" w:date="2020-05-14T21:34:00Z">
          <w:pPr/>
        </w:pPrChange>
      </w:pPr>
      <w:ins w:id="2553" w:author="Christos-Emmanouil Anastasiou" w:date="2020-05-12T20:59:00Z">
        <w:r w:rsidRPr="002F7C5D">
          <w:rPr>
            <w:rFonts w:ascii="Bell MT" w:hAnsi="Bell MT"/>
            <w:sz w:val="24"/>
            <w:szCs w:val="24"/>
            <w:rPrChange w:id="2554" w:author="Christos-Emmanouil Anastasiou" w:date="2020-05-13T16:48:00Z">
              <w:rPr/>
            </w:rPrChange>
          </w:rPr>
          <w:t>Taking advantage of p</w:t>
        </w:r>
      </w:ins>
      <w:ins w:id="2555" w:author="Christos-Emmanouil Anastasiou" w:date="2020-05-12T02:30:00Z">
        <w:r w:rsidR="0076737F" w:rsidRPr="002F7C5D">
          <w:rPr>
            <w:rFonts w:ascii="Bell MT" w:hAnsi="Bell MT"/>
            <w:sz w:val="24"/>
            <w:szCs w:val="24"/>
            <w:rPrChange w:id="2556" w:author="Christos-Emmanouil Anastasiou" w:date="2020-05-13T16:48:00Z">
              <w:rPr/>
            </w:rPrChange>
          </w:rPr>
          <w:t>rofiling tools</w:t>
        </w:r>
      </w:ins>
      <w:ins w:id="2557" w:author="Christos-Emmanouil Anastasiou" w:date="2020-05-12T20:59:00Z">
        <w:r w:rsidR="007C4242" w:rsidRPr="002F7C5D">
          <w:rPr>
            <w:rFonts w:ascii="Bell MT" w:hAnsi="Bell MT"/>
            <w:sz w:val="24"/>
            <w:szCs w:val="24"/>
            <w:rPrChange w:id="2558" w:author="Christos-Emmanouil Anastasiou" w:date="2020-05-13T16:48:00Z">
              <w:rPr/>
            </w:rPrChange>
          </w:rPr>
          <w:t xml:space="preserve"> available in Visual Studio</w:t>
        </w:r>
      </w:ins>
      <w:ins w:id="2559" w:author="Christos-Emmanouil Anastasiou" w:date="2020-05-12T02:30:00Z">
        <w:r w:rsidR="0076737F" w:rsidRPr="002F7C5D">
          <w:rPr>
            <w:rFonts w:ascii="Bell MT" w:hAnsi="Bell MT"/>
            <w:sz w:val="24"/>
            <w:szCs w:val="24"/>
            <w:rPrChange w:id="2560" w:author="Christos-Emmanouil Anastasiou" w:date="2020-05-13T16:48:00Z">
              <w:rPr/>
            </w:rPrChange>
          </w:rPr>
          <w:t xml:space="preserve"> such as diagnostic tools</w:t>
        </w:r>
      </w:ins>
      <w:ins w:id="2561" w:author="Christos-Emmanouil Anastasiou" w:date="2020-05-12T20:59:00Z">
        <w:r w:rsidR="007C4242" w:rsidRPr="002F7C5D">
          <w:rPr>
            <w:rFonts w:ascii="Bell MT" w:hAnsi="Bell MT"/>
            <w:sz w:val="24"/>
            <w:szCs w:val="24"/>
            <w:rPrChange w:id="2562" w:author="Christos-Emmanouil Anastasiou" w:date="2020-05-13T16:48:00Z">
              <w:rPr/>
            </w:rPrChange>
          </w:rPr>
          <w:t xml:space="preserve">, particularly </w:t>
        </w:r>
      </w:ins>
      <w:ins w:id="2563" w:author="Christos-Emmanouil Anastasiou" w:date="2020-05-12T02:32:00Z">
        <w:r w:rsidR="00F950BB" w:rsidRPr="002F7C5D">
          <w:rPr>
            <w:rFonts w:ascii="Bell MT" w:hAnsi="Bell MT"/>
            <w:sz w:val="24"/>
            <w:szCs w:val="24"/>
            <w:rPrChange w:id="2564" w:author="Christos-Emmanouil Anastasiou" w:date="2020-05-13T16:48:00Z">
              <w:rPr/>
            </w:rPrChange>
          </w:rPr>
          <w:t>CPU</w:t>
        </w:r>
      </w:ins>
      <w:ins w:id="2565" w:author="Christos-Emmanouil Anastasiou" w:date="2020-05-12T02:31:00Z">
        <w:r w:rsidR="0076737F" w:rsidRPr="002F7C5D">
          <w:rPr>
            <w:rFonts w:ascii="Bell MT" w:hAnsi="Bell MT"/>
            <w:sz w:val="24"/>
            <w:szCs w:val="24"/>
            <w:rPrChange w:id="2566" w:author="Christos-Emmanouil Anastasiou" w:date="2020-05-13T16:48:00Z">
              <w:rPr/>
            </w:rPrChange>
          </w:rPr>
          <w:t xml:space="preserve"> </w:t>
        </w:r>
      </w:ins>
      <w:ins w:id="2567" w:author="Christos-Emmanouil Anastasiou" w:date="2020-05-12T21:03:00Z">
        <w:r w:rsidR="006343A5" w:rsidRPr="002F7C5D">
          <w:rPr>
            <w:rFonts w:ascii="Bell MT" w:hAnsi="Bell MT"/>
            <w:sz w:val="24"/>
            <w:szCs w:val="24"/>
            <w:rPrChange w:id="2568" w:author="Christos-Emmanouil Anastasiou" w:date="2020-05-13T16:48:00Z">
              <w:rPr/>
            </w:rPrChange>
          </w:rPr>
          <w:t>and</w:t>
        </w:r>
      </w:ins>
      <w:ins w:id="2569" w:author="Christos-Emmanouil Anastasiou" w:date="2020-05-12T21:02:00Z">
        <w:r w:rsidR="009B798E" w:rsidRPr="002F7C5D">
          <w:rPr>
            <w:rFonts w:ascii="Bell MT" w:hAnsi="Bell MT"/>
            <w:sz w:val="24"/>
            <w:szCs w:val="24"/>
            <w:rPrChange w:id="2570" w:author="Christos-Emmanouil Anastasiou" w:date="2020-05-13T16:48:00Z">
              <w:rPr/>
            </w:rPrChange>
          </w:rPr>
          <w:t xml:space="preserve"> memo</w:t>
        </w:r>
      </w:ins>
      <w:ins w:id="2571" w:author="Christos-Emmanouil Anastasiou" w:date="2020-05-12T21:03:00Z">
        <w:r w:rsidR="009B798E" w:rsidRPr="002F7C5D">
          <w:rPr>
            <w:rFonts w:ascii="Bell MT" w:hAnsi="Bell MT"/>
            <w:sz w:val="24"/>
            <w:szCs w:val="24"/>
            <w:rPrChange w:id="2572" w:author="Christos-Emmanouil Anastasiou" w:date="2020-05-13T16:48:00Z">
              <w:rPr/>
            </w:rPrChange>
          </w:rPr>
          <w:t>ry profiling</w:t>
        </w:r>
      </w:ins>
      <w:ins w:id="2573" w:author="Christos-Emmanouil Anastasiou" w:date="2020-05-12T02:31:00Z">
        <w:r w:rsidR="0076737F" w:rsidRPr="002F7C5D">
          <w:rPr>
            <w:rFonts w:ascii="Bell MT" w:hAnsi="Bell MT"/>
            <w:sz w:val="24"/>
            <w:szCs w:val="24"/>
            <w:rPrChange w:id="2574" w:author="Christos-Emmanouil Anastasiou" w:date="2020-05-13T16:48:00Z">
              <w:rPr/>
            </w:rPrChange>
          </w:rPr>
          <w:t xml:space="preserve"> gave me </w:t>
        </w:r>
        <w:r w:rsidR="00846358" w:rsidRPr="002F7C5D">
          <w:rPr>
            <w:rFonts w:ascii="Bell MT" w:hAnsi="Bell MT"/>
            <w:sz w:val="24"/>
            <w:szCs w:val="24"/>
            <w:rPrChange w:id="2575" w:author="Christos-Emmanouil Anastasiou" w:date="2020-05-13T16:48:00Z">
              <w:rPr/>
            </w:rPrChange>
          </w:rPr>
          <w:t>internal look at where</w:t>
        </w:r>
        <w:r w:rsidR="00F950BB" w:rsidRPr="002F7C5D">
          <w:rPr>
            <w:rFonts w:ascii="Bell MT" w:hAnsi="Bell MT"/>
            <w:sz w:val="24"/>
            <w:szCs w:val="24"/>
            <w:rPrChange w:id="2576" w:author="Christos-Emmanouil Anastasiou" w:date="2020-05-13T16:48:00Z">
              <w:rPr/>
            </w:rPrChange>
          </w:rPr>
          <w:t xml:space="preserve"> most</w:t>
        </w:r>
        <w:r w:rsidR="00846358" w:rsidRPr="002F7C5D">
          <w:rPr>
            <w:rFonts w:ascii="Bell MT" w:hAnsi="Bell MT"/>
            <w:sz w:val="24"/>
            <w:szCs w:val="24"/>
            <w:rPrChange w:id="2577" w:author="Christos-Emmanouil Anastasiou" w:date="2020-05-13T16:48:00Z">
              <w:rPr/>
            </w:rPrChange>
          </w:rPr>
          <w:t xml:space="preserve"> memory resources and </w:t>
        </w:r>
      </w:ins>
      <w:ins w:id="2578" w:author="Christos-Emmanouil Anastasiou" w:date="2020-05-12T21:21:00Z">
        <w:r w:rsidR="009E6C31" w:rsidRPr="002F7C5D">
          <w:rPr>
            <w:rFonts w:ascii="Bell MT" w:hAnsi="Bell MT"/>
            <w:sz w:val="24"/>
            <w:szCs w:val="24"/>
            <w:rPrChange w:id="2579" w:author="Christos-Emmanouil Anastasiou" w:date="2020-05-13T16:48:00Z">
              <w:rPr/>
            </w:rPrChange>
          </w:rPr>
          <w:t>CPU</w:t>
        </w:r>
      </w:ins>
      <w:ins w:id="2580" w:author="Christos-Emmanouil Anastasiou" w:date="2020-05-12T02:31:00Z">
        <w:r w:rsidR="00846358" w:rsidRPr="002F7C5D">
          <w:rPr>
            <w:rFonts w:ascii="Bell MT" w:hAnsi="Bell MT"/>
            <w:sz w:val="24"/>
            <w:szCs w:val="24"/>
            <w:rPrChange w:id="2581" w:author="Christos-Emmanouil Anastasiou" w:date="2020-05-13T16:48:00Z">
              <w:rPr/>
            </w:rPrChange>
          </w:rPr>
          <w:t xml:space="preserve"> process</w:t>
        </w:r>
        <w:r w:rsidR="00F950BB" w:rsidRPr="002F7C5D">
          <w:rPr>
            <w:rFonts w:ascii="Bell MT" w:hAnsi="Bell MT"/>
            <w:sz w:val="24"/>
            <w:szCs w:val="24"/>
            <w:rPrChange w:id="2582" w:author="Christos-Emmanouil Anastasiou" w:date="2020-05-13T16:48:00Z">
              <w:rPr/>
            </w:rPrChange>
          </w:rPr>
          <w:t xml:space="preserve">es are </w:t>
        </w:r>
      </w:ins>
      <w:ins w:id="2583" w:author="Christos-Emmanouil Anastasiou" w:date="2020-05-12T21:23:00Z">
        <w:r w:rsidR="000D316E" w:rsidRPr="002F7C5D">
          <w:rPr>
            <w:rFonts w:ascii="Bell MT" w:hAnsi="Bell MT"/>
            <w:sz w:val="24"/>
            <w:szCs w:val="24"/>
            <w:rPrChange w:id="2584" w:author="Christos-Emmanouil Anastasiou" w:date="2020-05-13T16:48:00Z">
              <w:rPr/>
            </w:rPrChange>
          </w:rPr>
          <w:t>utilised</w:t>
        </w:r>
      </w:ins>
      <w:ins w:id="2585" w:author="Christos-Emmanouil Anastasiou" w:date="2020-05-12T02:31:00Z">
        <w:r w:rsidR="00F950BB" w:rsidRPr="002F7C5D">
          <w:rPr>
            <w:rFonts w:ascii="Bell MT" w:hAnsi="Bell MT"/>
            <w:sz w:val="24"/>
            <w:szCs w:val="24"/>
            <w:rPrChange w:id="2586" w:author="Christos-Emmanouil Anastasiou" w:date="2020-05-13T16:48:00Z">
              <w:rPr/>
            </w:rPrChange>
          </w:rPr>
          <w:t>.</w:t>
        </w:r>
      </w:ins>
      <w:ins w:id="2587" w:author="Christos-Emmanouil Anastasiou" w:date="2020-05-12T21:23:00Z">
        <w:r w:rsidR="000D316E" w:rsidRPr="002F7C5D">
          <w:rPr>
            <w:rFonts w:ascii="Bell MT" w:hAnsi="Bell MT"/>
            <w:sz w:val="24"/>
            <w:szCs w:val="24"/>
            <w:rPrChange w:id="2588" w:author="Christos-Emmanouil Anastasiou" w:date="2020-05-13T16:48:00Z">
              <w:rPr/>
            </w:rPrChange>
          </w:rPr>
          <w:t xml:space="preserve"> </w:t>
        </w:r>
        <w:r w:rsidR="00847192" w:rsidRPr="002F7C5D">
          <w:rPr>
            <w:rFonts w:ascii="Bell MT" w:hAnsi="Bell MT"/>
            <w:sz w:val="24"/>
            <w:szCs w:val="24"/>
            <w:rPrChange w:id="2589" w:author="Christos-Emmanouil Anastasiou" w:date="2020-05-13T16:48:00Z">
              <w:rPr/>
            </w:rPrChange>
          </w:rPr>
          <w:t xml:space="preserve">For </w:t>
        </w:r>
      </w:ins>
      <w:ins w:id="2590" w:author="Christos-Emmanouil Anastasiou" w:date="2020-05-12T21:31:00Z">
        <w:r w:rsidR="00B5311D" w:rsidRPr="002F7C5D">
          <w:rPr>
            <w:rFonts w:ascii="Bell MT" w:hAnsi="Bell MT"/>
            <w:sz w:val="24"/>
            <w:szCs w:val="24"/>
            <w:rPrChange w:id="2591" w:author="Christos-Emmanouil Anastasiou" w:date="2020-05-13T16:48:00Z">
              <w:rPr/>
            </w:rPrChange>
          </w:rPr>
          <w:t>instance,</w:t>
        </w:r>
      </w:ins>
      <w:ins w:id="2592" w:author="Christos-Emmanouil Anastasiou" w:date="2020-05-12T21:23:00Z">
        <w:r w:rsidR="00847192" w:rsidRPr="002F7C5D">
          <w:rPr>
            <w:rFonts w:ascii="Bell MT" w:hAnsi="Bell MT"/>
            <w:sz w:val="24"/>
            <w:szCs w:val="24"/>
            <w:rPrChange w:id="2593" w:author="Christos-Emmanouil Anastasiou" w:date="2020-05-13T16:48:00Z">
              <w:rPr/>
            </w:rPrChange>
          </w:rPr>
          <w:t xml:space="preserve"> </w:t>
        </w:r>
      </w:ins>
      <w:ins w:id="2594" w:author="Christos-Emmanouil Anastasiou" w:date="2020-05-12T21:25:00Z">
        <w:r w:rsidR="003365DB" w:rsidRPr="002F7C5D">
          <w:rPr>
            <w:rFonts w:ascii="Bell MT" w:hAnsi="Bell MT"/>
            <w:sz w:val="24"/>
            <w:szCs w:val="24"/>
            <w:rPrChange w:id="2595" w:author="Christos-Emmanouil Anastasiou" w:date="2020-05-13T16:48:00Z">
              <w:rPr/>
            </w:rPrChange>
          </w:rPr>
          <w:t>generating</w:t>
        </w:r>
      </w:ins>
      <w:ins w:id="2596" w:author="Christos-Emmanouil Anastasiou" w:date="2020-05-12T21:29:00Z">
        <w:r w:rsidR="00CB6B2F" w:rsidRPr="002F7C5D">
          <w:rPr>
            <w:rFonts w:ascii="Bell MT" w:hAnsi="Bell MT"/>
            <w:sz w:val="24"/>
            <w:szCs w:val="24"/>
            <w:rPrChange w:id="2597" w:author="Christos-Emmanouil Anastasiou" w:date="2020-05-13T16:48:00Z">
              <w:rPr/>
            </w:rPrChange>
          </w:rPr>
          <w:t xml:space="preserve"> </w:t>
        </w:r>
      </w:ins>
      <w:ins w:id="2598" w:author="Christos-Emmanouil Anastasiou" w:date="2020-05-12T21:25:00Z">
        <w:r w:rsidR="00572317" w:rsidRPr="002F7C5D">
          <w:rPr>
            <w:rFonts w:ascii="Bell MT" w:hAnsi="Bell MT"/>
            <w:sz w:val="24"/>
            <w:szCs w:val="24"/>
            <w:rPrChange w:id="2599" w:author="Christos-Emmanouil Anastasiou" w:date="2020-05-13T16:48:00Z">
              <w:rPr/>
            </w:rPrChange>
          </w:rPr>
          <w:t>a 10x10</w:t>
        </w:r>
      </w:ins>
      <w:ins w:id="2600" w:author="Christos-Emmanouil Anastasiou" w:date="2020-05-12T21:29:00Z">
        <w:r w:rsidR="00CB6B2F" w:rsidRPr="002F7C5D">
          <w:rPr>
            <w:rFonts w:ascii="Bell MT" w:hAnsi="Bell MT"/>
            <w:sz w:val="24"/>
            <w:szCs w:val="24"/>
            <w:rPrChange w:id="2601" w:author="Christos-Emmanouil Anastasiou" w:date="2020-05-13T16:48:00Z">
              <w:rPr/>
            </w:rPrChange>
          </w:rPr>
          <w:t>x10</w:t>
        </w:r>
      </w:ins>
      <w:ins w:id="2602" w:author="Christos-Emmanouil Anastasiou" w:date="2020-05-12T21:25:00Z">
        <w:r w:rsidR="00572317" w:rsidRPr="002F7C5D">
          <w:rPr>
            <w:rFonts w:ascii="Bell MT" w:hAnsi="Bell MT"/>
            <w:sz w:val="24"/>
            <w:szCs w:val="24"/>
            <w:rPrChange w:id="2603" w:author="Christos-Emmanouil Anastasiou" w:date="2020-05-13T16:48:00Z">
              <w:rPr/>
            </w:rPrChange>
          </w:rPr>
          <w:t xml:space="preserve"> chunk without any op</w:t>
        </w:r>
      </w:ins>
      <w:ins w:id="2604" w:author="Christos-Emmanouil Anastasiou" w:date="2020-05-12T21:26:00Z">
        <w:r w:rsidR="00572317" w:rsidRPr="002F7C5D">
          <w:rPr>
            <w:rFonts w:ascii="Bell MT" w:hAnsi="Bell MT"/>
            <w:sz w:val="24"/>
            <w:szCs w:val="24"/>
            <w:rPrChange w:id="2605" w:author="Christos-Emmanouil Anastasiou" w:date="2020-05-13T16:48:00Z">
              <w:rPr/>
            </w:rPrChange>
          </w:rPr>
          <w:t>timisation</w:t>
        </w:r>
      </w:ins>
      <w:ins w:id="2606" w:author="Christos-Emmanouil Anastasiou" w:date="2020-05-12T21:25:00Z">
        <w:r w:rsidR="00572317" w:rsidRPr="002F7C5D">
          <w:rPr>
            <w:rFonts w:ascii="Bell MT" w:hAnsi="Bell MT"/>
            <w:sz w:val="24"/>
            <w:szCs w:val="24"/>
            <w:rPrChange w:id="2607" w:author="Christos-Emmanouil Anastasiou" w:date="2020-05-13T16:48:00Z">
              <w:rPr/>
            </w:rPrChange>
          </w:rPr>
          <w:t xml:space="preserve"> meant </w:t>
        </w:r>
      </w:ins>
      <w:ins w:id="2608" w:author="Christos-Emmanouil Anastasiou" w:date="2020-05-12T21:26:00Z">
        <w:r w:rsidR="00572317" w:rsidRPr="002F7C5D">
          <w:rPr>
            <w:rFonts w:ascii="Bell MT" w:hAnsi="Bell MT"/>
            <w:sz w:val="24"/>
            <w:szCs w:val="24"/>
            <w:rPrChange w:id="2609" w:author="Christos-Emmanouil Anastasiou" w:date="2020-05-13T16:48:00Z">
              <w:rPr/>
            </w:rPrChange>
          </w:rPr>
          <w:t xml:space="preserve">rendering </w:t>
        </w:r>
      </w:ins>
      <w:ins w:id="2610" w:author="Christos-Emmanouil Anastasiou" w:date="2020-05-12T21:29:00Z">
        <w:r w:rsidR="00CB6B2F" w:rsidRPr="002F7C5D">
          <w:rPr>
            <w:rFonts w:ascii="Bell MT" w:hAnsi="Bell MT"/>
            <w:sz w:val="24"/>
            <w:szCs w:val="24"/>
            <w:rPrChange w:id="2611" w:author="Christos-Emmanouil Anastasiou" w:date="2020-05-13T16:48:00Z">
              <w:rPr/>
            </w:rPrChange>
          </w:rPr>
          <w:t>12</w:t>
        </w:r>
        <w:r w:rsidR="006872E3" w:rsidRPr="002F7C5D">
          <w:rPr>
            <w:rFonts w:ascii="Bell MT" w:hAnsi="Bell MT"/>
            <w:sz w:val="24"/>
            <w:szCs w:val="24"/>
            <w:rPrChange w:id="2612" w:author="Christos-Emmanouil Anastasiou" w:date="2020-05-13T16:48:00Z">
              <w:rPr/>
            </w:rPrChange>
          </w:rPr>
          <w:t>.000 triangles</w:t>
        </w:r>
      </w:ins>
      <w:ins w:id="2613" w:author="Christos-Emmanouil Anastasiou" w:date="2020-05-12T21:30:00Z">
        <w:r w:rsidR="00B315EC" w:rsidRPr="002F7C5D">
          <w:rPr>
            <w:rFonts w:ascii="Bell MT" w:hAnsi="Bell MT"/>
            <w:sz w:val="24"/>
            <w:szCs w:val="24"/>
            <w:rPrChange w:id="2614" w:author="Christos-Emmanouil Anastasiou" w:date="2020-05-13T16:48:00Z">
              <w:rPr/>
            </w:rPrChange>
          </w:rPr>
          <w:t xml:space="preserve"> per frame</w:t>
        </w:r>
      </w:ins>
      <w:ins w:id="2615" w:author="Christos-Emmanouil Anastasiou" w:date="2020-05-12T21:34:00Z">
        <w:r w:rsidR="00E81655" w:rsidRPr="002F7C5D">
          <w:rPr>
            <w:rFonts w:ascii="Bell MT" w:hAnsi="Bell MT"/>
            <w:sz w:val="24"/>
            <w:szCs w:val="24"/>
            <w:rPrChange w:id="2616" w:author="Christos-Emmanouil Anastasiou" w:date="2020-05-13T16:48:00Z">
              <w:rPr/>
            </w:rPrChange>
          </w:rPr>
          <w:t xml:space="preserve"> but</w:t>
        </w:r>
      </w:ins>
      <w:ins w:id="2617" w:author="Christos-Emmanouil Anastasiou" w:date="2020-05-12T21:30:00Z">
        <w:r w:rsidR="00B5311D" w:rsidRPr="002F7C5D">
          <w:rPr>
            <w:rFonts w:ascii="Bell MT" w:hAnsi="Bell MT"/>
            <w:sz w:val="24"/>
            <w:szCs w:val="24"/>
            <w:rPrChange w:id="2618" w:author="Christos-Emmanouil Anastasiou" w:date="2020-05-13T16:48:00Z">
              <w:rPr/>
            </w:rPrChange>
          </w:rPr>
          <w:t xml:space="preserve"> </w:t>
        </w:r>
      </w:ins>
      <w:ins w:id="2619" w:author="Christos-Emmanouil Anastasiou" w:date="2020-05-12T21:31:00Z">
        <w:r w:rsidR="00643D98" w:rsidRPr="002F7C5D">
          <w:rPr>
            <w:rFonts w:ascii="Bell MT" w:hAnsi="Bell MT"/>
            <w:sz w:val="24"/>
            <w:szCs w:val="24"/>
            <w:rPrChange w:id="2620" w:author="Christos-Emmanouil Anastasiou" w:date="2020-05-13T16:48:00Z">
              <w:rPr/>
            </w:rPrChange>
          </w:rPr>
          <w:t xml:space="preserve">using 2.2 Gigabytes of </w:t>
        </w:r>
      </w:ins>
      <w:ins w:id="2621" w:author="Christos-Emmanouil Anastasiou" w:date="2020-05-12T21:33:00Z">
        <w:r w:rsidR="00AA10C1" w:rsidRPr="002F7C5D">
          <w:rPr>
            <w:rFonts w:ascii="Bell MT" w:hAnsi="Bell MT"/>
            <w:sz w:val="24"/>
            <w:szCs w:val="24"/>
            <w:rPrChange w:id="2622" w:author="Christos-Emmanouil Anastasiou" w:date="2020-05-13T16:48:00Z">
              <w:rPr/>
            </w:rPrChange>
          </w:rPr>
          <w:t>memory</w:t>
        </w:r>
      </w:ins>
      <w:ins w:id="2623" w:author="Christos-Emmanouil Anastasiou" w:date="2020-05-12T21:31:00Z">
        <w:r w:rsidR="00643D98" w:rsidRPr="002F7C5D">
          <w:rPr>
            <w:rFonts w:ascii="Bell MT" w:hAnsi="Bell MT"/>
            <w:sz w:val="24"/>
            <w:szCs w:val="24"/>
            <w:rPrChange w:id="2624" w:author="Christos-Emmanouil Anastasiou" w:date="2020-05-13T16:48:00Z">
              <w:rPr/>
            </w:rPrChange>
          </w:rPr>
          <w:t xml:space="preserve"> at runtime</w:t>
        </w:r>
      </w:ins>
      <w:ins w:id="2625" w:author="Christos-Emmanouil Anastasiou" w:date="2020-05-12T21:33:00Z">
        <w:r w:rsidR="000479D2" w:rsidRPr="002F7C5D">
          <w:rPr>
            <w:rFonts w:ascii="Bell MT" w:hAnsi="Bell MT"/>
            <w:sz w:val="24"/>
            <w:szCs w:val="24"/>
            <w:rPrChange w:id="2626" w:author="Christos-Emmanouil Anastasiou" w:date="2020-05-13T16:48:00Z">
              <w:rPr/>
            </w:rPrChange>
          </w:rPr>
          <w:t xml:space="preserve"> </w:t>
        </w:r>
      </w:ins>
      <w:ins w:id="2627" w:author="Christos-Emmanouil Anastasiou" w:date="2020-05-12T21:34:00Z">
        <w:r w:rsidR="00E81655" w:rsidRPr="002F7C5D">
          <w:rPr>
            <w:rFonts w:ascii="Bell MT" w:hAnsi="Bell MT"/>
            <w:sz w:val="24"/>
            <w:szCs w:val="24"/>
            <w:rPrChange w:id="2628" w:author="Christos-Emmanouil Anastasiou" w:date="2020-05-13T16:48:00Z">
              <w:rPr/>
            </w:rPrChange>
          </w:rPr>
          <w:t>resulted in</w:t>
        </w:r>
      </w:ins>
      <w:ins w:id="2629" w:author="Christos-Emmanouil Anastasiou" w:date="2020-05-12T21:33:00Z">
        <w:r w:rsidR="000479D2" w:rsidRPr="002F7C5D">
          <w:rPr>
            <w:rFonts w:ascii="Bell MT" w:hAnsi="Bell MT"/>
            <w:sz w:val="24"/>
            <w:szCs w:val="24"/>
            <w:rPrChange w:id="2630" w:author="Christos-Emmanouil Anastasiou" w:date="2020-05-13T16:48:00Z">
              <w:rPr/>
            </w:rPrChange>
          </w:rPr>
          <w:t xml:space="preserve"> </w:t>
        </w:r>
      </w:ins>
      <w:ins w:id="2631" w:author="Christos-Emmanouil Anastasiou" w:date="2020-05-12T21:34:00Z">
        <w:r w:rsidR="00E81655" w:rsidRPr="002F7C5D">
          <w:rPr>
            <w:rFonts w:ascii="Bell MT" w:hAnsi="Bell MT"/>
            <w:sz w:val="24"/>
            <w:szCs w:val="24"/>
            <w:rPrChange w:id="2632" w:author="Christos-Emmanouil Anastasiou" w:date="2020-05-13T16:48:00Z">
              <w:rPr/>
            </w:rPrChange>
          </w:rPr>
          <w:t xml:space="preserve">requiring </w:t>
        </w:r>
      </w:ins>
      <w:ins w:id="2633" w:author="Christos-Emmanouil Anastasiou" w:date="2020-05-12T21:45:00Z">
        <w:r w:rsidR="00E40BB1" w:rsidRPr="002F7C5D">
          <w:rPr>
            <w:rFonts w:ascii="Bell MT" w:hAnsi="Bell MT"/>
            <w:sz w:val="24"/>
            <w:szCs w:val="24"/>
            <w:rPrChange w:id="2634" w:author="Christos-Emmanouil Anastasiou" w:date="2020-05-13T16:48:00Z">
              <w:rPr/>
            </w:rPrChange>
          </w:rPr>
          <w:t xml:space="preserve">18.3 milliseconds </w:t>
        </w:r>
      </w:ins>
      <w:ins w:id="2635" w:author="Christos-Emmanouil Anastasiou" w:date="2020-05-12T21:46:00Z">
        <w:r w:rsidR="00BD2D6C" w:rsidRPr="002F7C5D">
          <w:rPr>
            <w:rFonts w:ascii="Bell MT" w:hAnsi="Bell MT"/>
            <w:sz w:val="24"/>
            <w:szCs w:val="24"/>
            <w:rPrChange w:id="2636" w:author="Christos-Emmanouil Anastasiou" w:date="2020-05-13T16:48:00Z">
              <w:rPr/>
            </w:rPrChange>
          </w:rPr>
          <w:t>per frame</w:t>
        </w:r>
      </w:ins>
      <w:ins w:id="2637" w:author="Christos-Emmanouil Anastasiou" w:date="2020-05-12T23:37:00Z">
        <w:r w:rsidR="00D005C7" w:rsidRPr="002F7C5D">
          <w:rPr>
            <w:rFonts w:ascii="Bell MT" w:hAnsi="Bell MT"/>
            <w:sz w:val="24"/>
            <w:szCs w:val="24"/>
            <w:rPrChange w:id="2638" w:author="Christos-Emmanouil Anastasiou" w:date="2020-05-13T16:48:00Z">
              <w:rPr/>
            </w:rPrChange>
          </w:rPr>
          <w:t>.</w:t>
        </w:r>
        <w:r w:rsidR="00E94DC6" w:rsidRPr="002F7C5D">
          <w:rPr>
            <w:rFonts w:ascii="Bell MT" w:hAnsi="Bell MT"/>
            <w:sz w:val="24"/>
            <w:szCs w:val="24"/>
            <w:rPrChange w:id="2639" w:author="Christos-Emmanouil Anastasiou" w:date="2020-05-13T16:48:00Z">
              <w:rPr/>
            </w:rPrChange>
          </w:rPr>
          <w:t xml:space="preserve"> This indicated that it was a GPU bottle neck </w:t>
        </w:r>
      </w:ins>
      <w:ins w:id="2640" w:author="Christos-Emmanouil Anastasiou" w:date="2020-05-12T23:38:00Z">
        <w:r w:rsidR="00E94DC6" w:rsidRPr="002F7C5D">
          <w:rPr>
            <w:rFonts w:ascii="Bell MT" w:hAnsi="Bell MT"/>
            <w:sz w:val="24"/>
            <w:szCs w:val="24"/>
            <w:rPrChange w:id="2641" w:author="Christos-Emmanouil Anastasiou" w:date="2020-05-13T16:48:00Z">
              <w:rPr/>
            </w:rPrChange>
          </w:rPr>
          <w:t>due the plethora of voxels needed to be rendered.</w:t>
        </w:r>
      </w:ins>
      <w:ins w:id="2642" w:author="Christos-Emmanouil Anastasiou" w:date="2020-05-13T02:11:00Z">
        <w:r w:rsidR="00E662DD" w:rsidRPr="002F7C5D">
          <w:rPr>
            <w:rFonts w:ascii="Bell MT" w:hAnsi="Bell MT"/>
            <w:sz w:val="24"/>
            <w:szCs w:val="24"/>
            <w:rPrChange w:id="2643" w:author="Christos-Emmanouil Anastasiou" w:date="2020-05-13T16:48:00Z">
              <w:rPr/>
            </w:rPrChange>
          </w:rPr>
          <w:t xml:space="preserve"> </w:t>
        </w:r>
      </w:ins>
      <w:ins w:id="2644" w:author="Christos-Emmanouil Anastasiou" w:date="2020-05-13T02:12:00Z">
        <w:r w:rsidR="001372F9" w:rsidRPr="002F7C5D">
          <w:rPr>
            <w:rFonts w:ascii="Bell MT" w:hAnsi="Bell MT"/>
            <w:sz w:val="24"/>
            <w:szCs w:val="24"/>
            <w:rPrChange w:id="2645" w:author="Christos-Emmanouil Anastasiou" w:date="2020-05-13T16:48:00Z">
              <w:rPr/>
            </w:rPrChange>
          </w:rPr>
          <w:t xml:space="preserve">In conclusion, profiling tools can </w:t>
        </w:r>
        <w:r w:rsidR="00BA60DB" w:rsidRPr="002F7C5D">
          <w:rPr>
            <w:rFonts w:ascii="Bell MT" w:hAnsi="Bell MT"/>
            <w:sz w:val="24"/>
            <w:szCs w:val="24"/>
            <w:rPrChange w:id="2646" w:author="Christos-Emmanouil Anastasiou" w:date="2020-05-13T16:48:00Z">
              <w:rPr/>
            </w:rPrChange>
          </w:rPr>
          <w:t xml:space="preserve">reveal bottlenecks and </w:t>
        </w:r>
      </w:ins>
      <w:ins w:id="2647" w:author="Christos-Emmanouil Anastasiou" w:date="2020-05-13T02:13:00Z">
        <w:r w:rsidR="00582501" w:rsidRPr="002F7C5D">
          <w:rPr>
            <w:rFonts w:ascii="Bell MT" w:hAnsi="Bell MT"/>
            <w:sz w:val="24"/>
            <w:szCs w:val="24"/>
            <w:rPrChange w:id="2648" w:author="Christos-Emmanouil Anastasiou" w:date="2020-05-13T16:48:00Z">
              <w:rPr/>
            </w:rPrChange>
          </w:rPr>
          <w:t>record the performance of the application.</w:t>
        </w:r>
      </w:ins>
    </w:p>
    <w:p w14:paraId="493141A3" w14:textId="7E5E59AA" w:rsidR="001678FA" w:rsidRPr="002F7C5D" w:rsidRDefault="007930EE" w:rsidP="00D7719A">
      <w:pPr>
        <w:ind w:left="720" w:firstLine="720"/>
        <w:rPr>
          <w:ins w:id="2649" w:author="Christos-Emmanouil Anastasiou" w:date="2020-05-12T21:59:00Z"/>
          <w:rFonts w:ascii="Bell MT" w:hAnsi="Bell MT"/>
          <w:sz w:val="24"/>
          <w:szCs w:val="24"/>
          <w:rPrChange w:id="2650" w:author="Christos-Emmanouil Anastasiou" w:date="2020-05-13T16:48:00Z">
            <w:rPr>
              <w:ins w:id="2651" w:author="Christos-Emmanouil Anastasiou" w:date="2020-05-12T21:59:00Z"/>
            </w:rPr>
          </w:rPrChange>
        </w:rPr>
        <w:pPrChange w:id="2652" w:author="Christos-Emmanouil Anastasiou" w:date="2020-05-14T21:34:00Z">
          <w:pPr/>
        </w:pPrChange>
      </w:pPr>
      <w:ins w:id="2653" w:author="Christos-Emmanouil Anastasiou" w:date="2020-05-12T23:26:00Z">
        <w:r w:rsidRPr="002F7C5D">
          <w:rPr>
            <w:rFonts w:ascii="Bell MT" w:hAnsi="Bell MT"/>
            <w:sz w:val="24"/>
            <w:szCs w:val="24"/>
            <w:rPrChange w:id="2654" w:author="Christos-Emmanouil Anastasiou" w:date="2020-05-13T16:48:00Z">
              <w:rPr/>
            </w:rPrChange>
          </w:rPr>
          <w:t xml:space="preserve">Learning the importance of project management and utilising different </w:t>
        </w:r>
        <w:r w:rsidR="008B02F5" w:rsidRPr="002F7C5D">
          <w:rPr>
            <w:rFonts w:ascii="Bell MT" w:hAnsi="Bell MT"/>
            <w:sz w:val="24"/>
            <w:szCs w:val="24"/>
            <w:rPrChange w:id="2655" w:author="Christos-Emmanouil Anastasiou" w:date="2020-05-13T16:48:00Z">
              <w:rPr/>
            </w:rPrChange>
          </w:rPr>
          <w:t>project management too</w:t>
        </w:r>
      </w:ins>
      <w:ins w:id="2656" w:author="Christos-Emmanouil Anastasiou" w:date="2020-05-12T23:27:00Z">
        <w:r w:rsidR="008B02F5" w:rsidRPr="002F7C5D">
          <w:rPr>
            <w:rFonts w:ascii="Bell MT" w:hAnsi="Bell MT"/>
            <w:sz w:val="24"/>
            <w:szCs w:val="24"/>
            <w:rPrChange w:id="2657" w:author="Christos-Emmanouil Anastasiou" w:date="2020-05-13T16:48:00Z">
              <w:rPr/>
            </w:rPrChange>
          </w:rPr>
          <w:t>ls supported</w:t>
        </w:r>
      </w:ins>
      <w:ins w:id="2658" w:author="Christos-Emmanouil Anastasiou" w:date="2020-05-13T00:15:00Z">
        <w:r w:rsidR="000E4AC6" w:rsidRPr="002F7C5D">
          <w:rPr>
            <w:rFonts w:ascii="Bell MT" w:hAnsi="Bell MT"/>
            <w:sz w:val="24"/>
            <w:szCs w:val="24"/>
            <w:rPrChange w:id="2659" w:author="Christos-Emmanouil Anastasiou" w:date="2020-05-13T16:48:00Z">
              <w:rPr/>
            </w:rPrChange>
          </w:rPr>
          <w:t xml:space="preserve"> an</w:t>
        </w:r>
      </w:ins>
      <w:ins w:id="2660" w:author="Christos-Emmanouil Anastasiou" w:date="2020-05-12T23:28:00Z">
        <w:r w:rsidR="00731496" w:rsidRPr="002F7C5D">
          <w:rPr>
            <w:rFonts w:ascii="Bell MT" w:hAnsi="Bell MT"/>
            <w:sz w:val="24"/>
            <w:szCs w:val="24"/>
            <w:rPrChange w:id="2661" w:author="Christos-Emmanouil Anastasiou" w:date="2020-05-13T16:48:00Z">
              <w:rPr/>
            </w:rPrChange>
          </w:rPr>
          <w:t xml:space="preserve"> agile type of</w:t>
        </w:r>
      </w:ins>
      <w:ins w:id="2662" w:author="Christos-Emmanouil Anastasiou" w:date="2020-05-12T23:27:00Z">
        <w:r w:rsidR="008B02F5" w:rsidRPr="002F7C5D">
          <w:rPr>
            <w:rFonts w:ascii="Bell MT" w:hAnsi="Bell MT"/>
            <w:sz w:val="24"/>
            <w:szCs w:val="24"/>
            <w:rPrChange w:id="2663" w:author="Christos-Emmanouil Anastasiou" w:date="2020-05-13T16:48:00Z">
              <w:rPr/>
            </w:rPrChange>
          </w:rPr>
          <w:t xml:space="preserve"> development and helped</w:t>
        </w:r>
      </w:ins>
      <w:ins w:id="2664" w:author="Christos-Emmanouil Anastasiou" w:date="2020-05-12T23:28:00Z">
        <w:r w:rsidR="00731496" w:rsidRPr="002F7C5D">
          <w:rPr>
            <w:rFonts w:ascii="Bell MT" w:hAnsi="Bell MT"/>
            <w:sz w:val="24"/>
            <w:szCs w:val="24"/>
            <w:rPrChange w:id="2665" w:author="Christos-Emmanouil Anastasiou" w:date="2020-05-13T16:48:00Z">
              <w:rPr/>
            </w:rPrChange>
          </w:rPr>
          <w:t xml:space="preserve"> in</w:t>
        </w:r>
      </w:ins>
      <w:ins w:id="2666" w:author="Christos-Emmanouil Anastasiou" w:date="2020-05-12T23:27:00Z">
        <w:r w:rsidR="008B02F5" w:rsidRPr="002F7C5D">
          <w:rPr>
            <w:rFonts w:ascii="Bell MT" w:hAnsi="Bell MT"/>
            <w:sz w:val="24"/>
            <w:szCs w:val="24"/>
            <w:rPrChange w:id="2667" w:author="Christos-Emmanouil Anastasiou" w:date="2020-05-13T16:48:00Z">
              <w:rPr/>
            </w:rPrChange>
          </w:rPr>
          <w:t xml:space="preserve"> tracking progress and setting objective</w:t>
        </w:r>
        <w:r w:rsidR="00B47384" w:rsidRPr="002F7C5D">
          <w:rPr>
            <w:rFonts w:ascii="Bell MT" w:hAnsi="Bell MT"/>
            <w:sz w:val="24"/>
            <w:szCs w:val="24"/>
            <w:rPrChange w:id="2668" w:author="Christos-Emmanouil Anastasiou" w:date="2020-05-13T16:48:00Z">
              <w:rPr/>
            </w:rPrChange>
          </w:rPr>
          <w:t>s.</w:t>
        </w:r>
      </w:ins>
      <w:ins w:id="2669" w:author="Christos-Emmanouil Anastasiou" w:date="2020-05-13T00:12:00Z">
        <w:r w:rsidR="0033179C" w:rsidRPr="002F7C5D">
          <w:rPr>
            <w:rFonts w:ascii="Bell MT" w:hAnsi="Bell MT"/>
            <w:sz w:val="24"/>
            <w:szCs w:val="24"/>
            <w:rPrChange w:id="2670" w:author="Christos-Emmanouil Anastasiou" w:date="2020-05-13T16:48:00Z">
              <w:rPr/>
            </w:rPrChange>
          </w:rPr>
          <w:t xml:space="preserve"> Fo</w:t>
        </w:r>
      </w:ins>
      <w:ins w:id="2671" w:author="Christos-Emmanouil Anastasiou" w:date="2020-05-13T00:13:00Z">
        <w:r w:rsidR="0033179C" w:rsidRPr="002F7C5D">
          <w:rPr>
            <w:rFonts w:ascii="Bell MT" w:hAnsi="Bell MT"/>
            <w:sz w:val="24"/>
            <w:szCs w:val="24"/>
            <w:rPrChange w:id="2672" w:author="Christos-Emmanouil Anastasiou" w:date="2020-05-13T16:48:00Z">
              <w:rPr/>
            </w:rPrChange>
          </w:rPr>
          <w:t>r example,</w:t>
        </w:r>
      </w:ins>
      <w:ins w:id="2673" w:author="Christos-Emmanouil Anastasiou" w:date="2020-05-12T23:31:00Z">
        <w:r w:rsidR="0025104B" w:rsidRPr="002F7C5D">
          <w:rPr>
            <w:rFonts w:ascii="Bell MT" w:hAnsi="Bell MT"/>
            <w:sz w:val="24"/>
            <w:szCs w:val="24"/>
            <w:rPrChange w:id="2674" w:author="Christos-Emmanouil Anastasiou" w:date="2020-05-13T16:48:00Z">
              <w:rPr/>
            </w:rPrChange>
          </w:rPr>
          <w:t xml:space="preserve"> </w:t>
        </w:r>
      </w:ins>
      <w:ins w:id="2675" w:author="Christos-Emmanouil Anastasiou" w:date="2020-05-13T00:14:00Z">
        <w:r w:rsidR="005A0226" w:rsidRPr="002F7C5D">
          <w:rPr>
            <w:rFonts w:ascii="Bell MT" w:hAnsi="Bell MT"/>
            <w:sz w:val="24"/>
            <w:szCs w:val="24"/>
            <w:rPrChange w:id="2676" w:author="Christos-Emmanouil Anastasiou" w:date="2020-05-13T16:48:00Z">
              <w:rPr/>
            </w:rPrChange>
          </w:rPr>
          <w:t>I kept</w:t>
        </w:r>
      </w:ins>
      <w:ins w:id="2677" w:author="Christos-Emmanouil Anastasiou" w:date="2020-05-12T23:31:00Z">
        <w:r w:rsidR="0025104B" w:rsidRPr="002F7C5D">
          <w:rPr>
            <w:rFonts w:ascii="Bell MT" w:hAnsi="Bell MT"/>
            <w:sz w:val="24"/>
            <w:szCs w:val="24"/>
            <w:rPrChange w:id="2678" w:author="Christos-Emmanouil Anastasiou" w:date="2020-05-13T16:48:00Z">
              <w:rPr/>
            </w:rPrChange>
          </w:rPr>
          <w:t xml:space="preserve"> a </w:t>
        </w:r>
      </w:ins>
      <w:ins w:id="2679" w:author="Christos-Emmanouil Anastasiou" w:date="2020-05-12T23:36:00Z">
        <w:r w:rsidR="0056069B" w:rsidRPr="002F7C5D">
          <w:rPr>
            <w:rFonts w:ascii="Bell MT" w:hAnsi="Bell MT"/>
            <w:sz w:val="24"/>
            <w:szCs w:val="24"/>
            <w:rPrChange w:id="2680" w:author="Christos-Emmanouil Anastasiou" w:date="2020-05-13T16:48:00Z">
              <w:rPr/>
            </w:rPrChange>
          </w:rPr>
          <w:t>logbook</w:t>
        </w:r>
      </w:ins>
      <w:ins w:id="2681" w:author="Christos-Emmanouil Anastasiou" w:date="2020-05-13T00:14:00Z">
        <w:r w:rsidR="005A0226" w:rsidRPr="002F7C5D">
          <w:rPr>
            <w:rFonts w:ascii="Bell MT" w:hAnsi="Bell MT"/>
            <w:sz w:val="24"/>
            <w:szCs w:val="24"/>
            <w:rPrChange w:id="2682" w:author="Christos-Emmanouil Anastasiou" w:date="2020-05-13T16:48:00Z">
              <w:rPr/>
            </w:rPrChange>
          </w:rPr>
          <w:t xml:space="preserve"> that I</w:t>
        </w:r>
      </w:ins>
      <w:ins w:id="2683" w:author="Christos-Emmanouil Anastasiou" w:date="2020-05-12T23:31:00Z">
        <w:r w:rsidR="0025104B" w:rsidRPr="002F7C5D">
          <w:rPr>
            <w:rFonts w:ascii="Bell MT" w:hAnsi="Bell MT"/>
            <w:sz w:val="24"/>
            <w:szCs w:val="24"/>
            <w:rPrChange w:id="2684" w:author="Christos-Emmanouil Anastasiou" w:date="2020-05-13T16:48:00Z">
              <w:rPr/>
            </w:rPrChange>
          </w:rPr>
          <w:t xml:space="preserve"> update</w:t>
        </w:r>
      </w:ins>
      <w:ins w:id="2685" w:author="Christos-Emmanouil Anastasiou" w:date="2020-05-13T00:14:00Z">
        <w:r w:rsidR="005A0226" w:rsidRPr="002F7C5D">
          <w:rPr>
            <w:rFonts w:ascii="Bell MT" w:hAnsi="Bell MT"/>
            <w:sz w:val="24"/>
            <w:szCs w:val="24"/>
            <w:rPrChange w:id="2686" w:author="Christos-Emmanouil Anastasiou" w:date="2020-05-13T16:48:00Z">
              <w:rPr/>
            </w:rPrChange>
          </w:rPr>
          <w:t>d</w:t>
        </w:r>
      </w:ins>
      <w:ins w:id="2687" w:author="Christos-Emmanouil Anastasiou" w:date="2020-05-12T23:31:00Z">
        <w:r w:rsidR="0025104B" w:rsidRPr="002F7C5D">
          <w:rPr>
            <w:rFonts w:ascii="Bell MT" w:hAnsi="Bell MT"/>
            <w:sz w:val="24"/>
            <w:szCs w:val="24"/>
            <w:rPrChange w:id="2688" w:author="Christos-Emmanouil Anastasiou" w:date="2020-05-13T16:48:00Z">
              <w:rPr/>
            </w:rPrChange>
          </w:rPr>
          <w:t xml:space="preserve"> </w:t>
        </w:r>
      </w:ins>
      <w:ins w:id="2689" w:author="Christos-Emmanouil Anastasiou" w:date="2020-05-13T00:15:00Z">
        <w:r w:rsidR="000E4AC6" w:rsidRPr="002F7C5D">
          <w:rPr>
            <w:rFonts w:ascii="Bell MT" w:hAnsi="Bell MT"/>
            <w:sz w:val="24"/>
            <w:szCs w:val="24"/>
            <w:rPrChange w:id="2690" w:author="Christos-Emmanouil Anastasiou" w:date="2020-05-13T16:48:00Z">
              <w:rPr/>
            </w:rPrChange>
          </w:rPr>
          <w:t>daily</w:t>
        </w:r>
      </w:ins>
      <w:ins w:id="2691" w:author="Christos-Emmanouil Anastasiou" w:date="2020-05-13T00:42:00Z">
        <w:r w:rsidR="00D31FFA" w:rsidRPr="002F7C5D">
          <w:rPr>
            <w:rFonts w:ascii="Bell MT" w:hAnsi="Bell MT"/>
            <w:sz w:val="24"/>
            <w:szCs w:val="24"/>
            <w:rPrChange w:id="2692" w:author="Christos-Emmanouil Anastasiou" w:date="2020-05-13T16:48:00Z">
              <w:rPr/>
            </w:rPrChange>
          </w:rPr>
          <w:t>. It</w:t>
        </w:r>
      </w:ins>
      <w:ins w:id="2693" w:author="Christos-Emmanouil Anastasiou" w:date="2020-05-12T23:31:00Z">
        <w:r w:rsidR="0025104B" w:rsidRPr="002F7C5D">
          <w:rPr>
            <w:rFonts w:ascii="Bell MT" w:hAnsi="Bell MT"/>
            <w:sz w:val="24"/>
            <w:szCs w:val="24"/>
            <w:rPrChange w:id="2694" w:author="Christos-Emmanouil Anastasiou" w:date="2020-05-13T16:48:00Z">
              <w:rPr/>
            </w:rPrChange>
          </w:rPr>
          <w:t xml:space="preserve"> </w:t>
        </w:r>
        <w:r w:rsidR="00202197" w:rsidRPr="002F7C5D">
          <w:rPr>
            <w:rFonts w:ascii="Bell MT" w:hAnsi="Bell MT"/>
            <w:sz w:val="24"/>
            <w:szCs w:val="24"/>
            <w:rPrChange w:id="2695" w:author="Christos-Emmanouil Anastasiou" w:date="2020-05-13T16:48:00Z">
              <w:rPr/>
            </w:rPrChange>
          </w:rPr>
          <w:t>benefite</w:t>
        </w:r>
      </w:ins>
      <w:ins w:id="2696" w:author="Christos-Emmanouil Anastasiou" w:date="2020-05-12T23:32:00Z">
        <w:r w:rsidR="00202197" w:rsidRPr="002F7C5D">
          <w:rPr>
            <w:rFonts w:ascii="Bell MT" w:hAnsi="Bell MT"/>
            <w:sz w:val="24"/>
            <w:szCs w:val="24"/>
            <w:rPrChange w:id="2697" w:author="Christos-Emmanouil Anastasiou" w:date="2020-05-13T16:48:00Z">
              <w:rPr/>
            </w:rPrChange>
          </w:rPr>
          <w:t>d me in keeping notes</w:t>
        </w:r>
        <w:r w:rsidR="00AA43F1" w:rsidRPr="002F7C5D">
          <w:rPr>
            <w:rFonts w:ascii="Bell MT" w:hAnsi="Bell MT"/>
            <w:sz w:val="24"/>
            <w:szCs w:val="24"/>
            <w:rPrChange w:id="2698" w:author="Christos-Emmanouil Anastasiou" w:date="2020-05-13T16:48:00Z">
              <w:rPr/>
            </w:rPrChange>
          </w:rPr>
          <w:t>, reminders</w:t>
        </w:r>
        <w:r w:rsidR="00202197" w:rsidRPr="002F7C5D">
          <w:rPr>
            <w:rFonts w:ascii="Bell MT" w:hAnsi="Bell MT"/>
            <w:sz w:val="24"/>
            <w:szCs w:val="24"/>
            <w:rPrChange w:id="2699" w:author="Christos-Emmanouil Anastasiou" w:date="2020-05-13T16:48:00Z">
              <w:rPr/>
            </w:rPrChange>
          </w:rPr>
          <w:t xml:space="preserve"> </w:t>
        </w:r>
        <w:r w:rsidR="00AA43F1" w:rsidRPr="002F7C5D">
          <w:rPr>
            <w:rFonts w:ascii="Bell MT" w:hAnsi="Bell MT"/>
            <w:sz w:val="24"/>
            <w:szCs w:val="24"/>
            <w:rPrChange w:id="2700" w:author="Christos-Emmanouil Anastasiou" w:date="2020-05-13T16:48:00Z">
              <w:rPr/>
            </w:rPrChange>
          </w:rPr>
          <w:t>or</w:t>
        </w:r>
        <w:r w:rsidR="00202197" w:rsidRPr="002F7C5D">
          <w:rPr>
            <w:rFonts w:ascii="Bell MT" w:hAnsi="Bell MT"/>
            <w:sz w:val="24"/>
            <w:szCs w:val="24"/>
            <w:rPrChange w:id="2701" w:author="Christos-Emmanouil Anastasiou" w:date="2020-05-13T16:48:00Z">
              <w:rPr/>
            </w:rPrChange>
          </w:rPr>
          <w:t xml:space="preserve"> questions that I would look at</w:t>
        </w:r>
        <w:r w:rsidR="00AA43F1" w:rsidRPr="002F7C5D">
          <w:rPr>
            <w:rFonts w:ascii="Bell MT" w:hAnsi="Bell MT"/>
            <w:sz w:val="24"/>
            <w:szCs w:val="24"/>
            <w:rPrChange w:id="2702" w:author="Christos-Emmanouil Anastasiou" w:date="2020-05-13T16:48:00Z">
              <w:rPr/>
            </w:rPrChange>
          </w:rPr>
          <w:t xml:space="preserve"> the following day or sometime</w:t>
        </w:r>
        <w:r w:rsidR="00202197" w:rsidRPr="002F7C5D">
          <w:rPr>
            <w:rFonts w:ascii="Bell MT" w:hAnsi="Bell MT"/>
            <w:sz w:val="24"/>
            <w:szCs w:val="24"/>
            <w:rPrChange w:id="2703" w:author="Christos-Emmanouil Anastasiou" w:date="2020-05-13T16:48:00Z">
              <w:rPr/>
            </w:rPrChange>
          </w:rPr>
          <w:t xml:space="preserve"> in the future</w:t>
        </w:r>
        <w:r w:rsidR="001F3B2C" w:rsidRPr="002F7C5D">
          <w:rPr>
            <w:rFonts w:ascii="Bell MT" w:hAnsi="Bell MT"/>
            <w:sz w:val="24"/>
            <w:szCs w:val="24"/>
            <w:rPrChange w:id="2704" w:author="Christos-Emmanouil Anastasiou" w:date="2020-05-13T16:48:00Z">
              <w:rPr/>
            </w:rPrChange>
          </w:rPr>
          <w:t>.</w:t>
        </w:r>
      </w:ins>
      <w:ins w:id="2705" w:author="Christos-Emmanouil Anastasiou" w:date="2020-05-12T23:28:00Z">
        <w:r w:rsidR="00731496" w:rsidRPr="002F7C5D">
          <w:rPr>
            <w:rFonts w:ascii="Bell MT" w:hAnsi="Bell MT"/>
            <w:sz w:val="24"/>
            <w:szCs w:val="24"/>
            <w:rPrChange w:id="2706" w:author="Christos-Emmanouil Anastasiou" w:date="2020-05-13T16:48:00Z">
              <w:rPr/>
            </w:rPrChange>
          </w:rPr>
          <w:t xml:space="preserve"> </w:t>
        </w:r>
      </w:ins>
      <w:ins w:id="2707" w:author="Christos-Emmanouil Anastasiou" w:date="2020-05-12T23:27:00Z">
        <w:r w:rsidR="00B47384" w:rsidRPr="002F7C5D">
          <w:rPr>
            <w:rFonts w:ascii="Bell MT" w:hAnsi="Bell MT"/>
            <w:sz w:val="24"/>
            <w:szCs w:val="24"/>
            <w:rPrChange w:id="2708" w:author="Christos-Emmanouil Anastasiou" w:date="2020-05-13T16:48:00Z">
              <w:rPr/>
            </w:rPrChange>
          </w:rPr>
          <w:t>Trello boards were used to keep track of eve</w:t>
        </w:r>
      </w:ins>
      <w:ins w:id="2709" w:author="Christos-Emmanouil Anastasiou" w:date="2020-05-12T23:28:00Z">
        <w:r w:rsidR="00B47384" w:rsidRPr="002F7C5D">
          <w:rPr>
            <w:rFonts w:ascii="Bell MT" w:hAnsi="Bell MT"/>
            <w:sz w:val="24"/>
            <w:szCs w:val="24"/>
            <w:rPrChange w:id="2710" w:author="Christos-Emmanouil Anastasiou" w:date="2020-05-13T16:48:00Z">
              <w:rPr/>
            </w:rPrChange>
          </w:rPr>
          <w:t>ryday tasks by separating each</w:t>
        </w:r>
      </w:ins>
      <w:ins w:id="2711" w:author="Christos-Emmanouil Anastasiou" w:date="2020-05-12T23:31:00Z">
        <w:r w:rsidR="009A69AD" w:rsidRPr="002F7C5D">
          <w:rPr>
            <w:rFonts w:ascii="Bell MT" w:hAnsi="Bell MT"/>
            <w:sz w:val="24"/>
            <w:szCs w:val="24"/>
            <w:rPrChange w:id="2712" w:author="Christos-Emmanouil Anastasiou" w:date="2020-05-13T16:48:00Z">
              <w:rPr/>
            </w:rPrChange>
          </w:rPr>
          <w:t xml:space="preserve"> one</w:t>
        </w:r>
      </w:ins>
      <w:ins w:id="2713" w:author="Christos-Emmanouil Anastasiou" w:date="2020-05-12T23:28:00Z">
        <w:r w:rsidR="00B47384" w:rsidRPr="002F7C5D">
          <w:rPr>
            <w:rFonts w:ascii="Bell MT" w:hAnsi="Bell MT"/>
            <w:sz w:val="24"/>
            <w:szCs w:val="24"/>
            <w:rPrChange w:id="2714" w:author="Christos-Emmanouil Anastasiou" w:date="2020-05-13T16:48:00Z">
              <w:rPr/>
            </w:rPrChange>
          </w:rPr>
          <w:t xml:space="preserve"> in </w:t>
        </w:r>
        <w:r w:rsidR="00731496" w:rsidRPr="002F7C5D">
          <w:rPr>
            <w:rFonts w:ascii="Bell MT" w:hAnsi="Bell MT"/>
            <w:sz w:val="24"/>
            <w:szCs w:val="24"/>
            <w:rPrChange w:id="2715" w:author="Christos-Emmanouil Anastasiou" w:date="2020-05-13T16:48:00Z">
              <w:rPr/>
            </w:rPrChange>
          </w:rPr>
          <w:t>TODO, INPROGESS and DONE</w:t>
        </w:r>
      </w:ins>
      <w:ins w:id="2716" w:author="Christos-Emmanouil Anastasiou" w:date="2020-05-13T00:36:00Z">
        <w:r w:rsidR="005708A0" w:rsidRPr="002F7C5D">
          <w:rPr>
            <w:rFonts w:ascii="Bell MT" w:hAnsi="Bell MT"/>
            <w:sz w:val="24"/>
            <w:szCs w:val="24"/>
            <w:rPrChange w:id="2717" w:author="Christos-Emmanouil Anastasiou" w:date="2020-05-13T16:48:00Z">
              <w:rPr/>
            </w:rPrChange>
          </w:rPr>
          <w:t xml:space="preserve"> </w:t>
        </w:r>
      </w:ins>
      <w:ins w:id="2718" w:author="Christos-Emmanouil Anastasiou" w:date="2020-05-13T00:39:00Z">
        <w:r w:rsidR="00DA4E6A" w:rsidRPr="002F7C5D">
          <w:rPr>
            <w:rFonts w:ascii="Bell MT" w:hAnsi="Bell MT"/>
            <w:sz w:val="24"/>
            <w:szCs w:val="24"/>
            <w:rPrChange w:id="2719" w:author="Christos-Emmanouil Anastasiou" w:date="2020-05-13T16:48:00Z">
              <w:rPr/>
            </w:rPrChange>
          </w:rPr>
          <w:t>cards</w:t>
        </w:r>
      </w:ins>
      <w:ins w:id="2720" w:author="Christos-Emmanouil Anastasiou" w:date="2020-05-12T23:28:00Z">
        <w:r w:rsidR="00731496" w:rsidRPr="002F7C5D">
          <w:rPr>
            <w:rFonts w:ascii="Bell MT" w:hAnsi="Bell MT"/>
            <w:sz w:val="24"/>
            <w:szCs w:val="24"/>
            <w:rPrChange w:id="2721" w:author="Christos-Emmanouil Anastasiou" w:date="2020-05-13T16:48:00Z">
              <w:rPr/>
            </w:rPrChange>
          </w:rPr>
          <w:t>.</w:t>
        </w:r>
      </w:ins>
      <w:ins w:id="2722" w:author="Christos-Emmanouil Anastasiou" w:date="2020-05-13T00:39:00Z">
        <w:r w:rsidR="00DA4E6A" w:rsidRPr="002F7C5D">
          <w:rPr>
            <w:rFonts w:ascii="Bell MT" w:hAnsi="Bell MT"/>
            <w:sz w:val="24"/>
            <w:szCs w:val="24"/>
            <w:rPrChange w:id="2723" w:author="Christos-Emmanouil Anastasiou" w:date="2020-05-13T16:48:00Z">
              <w:rPr/>
            </w:rPrChange>
          </w:rPr>
          <w:t xml:space="preserve"> In addition, I </w:t>
        </w:r>
      </w:ins>
      <w:ins w:id="2724" w:author="Christos-Emmanouil Anastasiou" w:date="2020-05-13T01:44:00Z">
        <w:r w:rsidR="000E3636" w:rsidRPr="002F7C5D">
          <w:rPr>
            <w:rFonts w:ascii="Bell MT" w:hAnsi="Bell MT"/>
            <w:sz w:val="24"/>
            <w:szCs w:val="24"/>
            <w:rPrChange w:id="2725" w:author="Christos-Emmanouil Anastasiou" w:date="2020-05-13T16:48:00Z">
              <w:rPr/>
            </w:rPrChange>
          </w:rPr>
          <w:t>created</w:t>
        </w:r>
      </w:ins>
      <w:ins w:id="2726" w:author="Christos-Emmanouil Anastasiou" w:date="2020-05-13T00:39:00Z">
        <w:r w:rsidR="00DA4E6A" w:rsidRPr="002F7C5D">
          <w:rPr>
            <w:rFonts w:ascii="Bell MT" w:hAnsi="Bell MT"/>
            <w:sz w:val="24"/>
            <w:szCs w:val="24"/>
            <w:rPrChange w:id="2727" w:author="Christos-Emmanouil Anastasiou" w:date="2020-05-13T16:48:00Z">
              <w:rPr/>
            </w:rPrChange>
          </w:rPr>
          <w:t xml:space="preserve"> another board to </w:t>
        </w:r>
      </w:ins>
      <w:ins w:id="2728" w:author="Christos-Emmanouil Anastasiou" w:date="2020-05-13T01:44:00Z">
        <w:r w:rsidR="005C75D5" w:rsidRPr="002F7C5D">
          <w:rPr>
            <w:rFonts w:ascii="Bell MT" w:hAnsi="Bell MT"/>
            <w:sz w:val="24"/>
            <w:szCs w:val="24"/>
            <w:rPrChange w:id="2729" w:author="Christos-Emmanouil Anastasiou" w:date="2020-05-13T16:48:00Z">
              <w:rPr/>
            </w:rPrChange>
          </w:rPr>
          <w:t>produce</w:t>
        </w:r>
      </w:ins>
      <w:ins w:id="2730" w:author="Christos-Emmanouil Anastasiou" w:date="2020-05-13T00:40:00Z">
        <w:r w:rsidR="005711C8" w:rsidRPr="002F7C5D">
          <w:rPr>
            <w:rFonts w:ascii="Bell MT" w:hAnsi="Bell MT"/>
            <w:sz w:val="24"/>
            <w:szCs w:val="24"/>
            <w:rPrChange w:id="2731" w:author="Christos-Emmanouil Anastasiou" w:date="2020-05-13T16:48:00Z">
              <w:rPr/>
            </w:rPrChange>
          </w:rPr>
          <w:t xml:space="preserve"> </w:t>
        </w:r>
      </w:ins>
      <w:ins w:id="2732" w:author="Christos-Emmanouil Anastasiou" w:date="2020-05-13T00:41:00Z">
        <w:r w:rsidR="006D6AE8" w:rsidRPr="002F7C5D">
          <w:rPr>
            <w:rFonts w:ascii="Bell MT" w:hAnsi="Bell MT"/>
            <w:sz w:val="24"/>
            <w:szCs w:val="24"/>
            <w:rPrChange w:id="2733" w:author="Christos-Emmanouil Anastasiou" w:date="2020-05-13T16:48:00Z">
              <w:rPr/>
            </w:rPrChange>
          </w:rPr>
          <w:t>the</w:t>
        </w:r>
      </w:ins>
      <w:ins w:id="2734" w:author="Christos-Emmanouil Anastasiou" w:date="2020-05-13T00:40:00Z">
        <w:r w:rsidR="005711C8" w:rsidRPr="002F7C5D">
          <w:rPr>
            <w:rFonts w:ascii="Bell MT" w:hAnsi="Bell MT"/>
            <w:sz w:val="24"/>
            <w:szCs w:val="24"/>
            <w:rPrChange w:id="2735" w:author="Christos-Emmanouil Anastasiou" w:date="2020-05-13T16:48:00Z">
              <w:rPr/>
            </w:rPrChange>
          </w:rPr>
          <w:t xml:space="preserve"> product backlog</w:t>
        </w:r>
      </w:ins>
      <w:ins w:id="2736" w:author="Christos-Emmanouil Anastasiou" w:date="2020-05-13T00:41:00Z">
        <w:r w:rsidR="00412A63" w:rsidRPr="002F7C5D">
          <w:rPr>
            <w:rFonts w:ascii="Bell MT" w:hAnsi="Bell MT"/>
            <w:sz w:val="24"/>
            <w:szCs w:val="24"/>
            <w:rPrChange w:id="2737" w:author="Christos-Emmanouil Anastasiou" w:date="2020-05-13T16:48:00Z">
              <w:rPr/>
            </w:rPrChange>
          </w:rPr>
          <w:t xml:space="preserve"> and alloca</w:t>
        </w:r>
      </w:ins>
      <w:ins w:id="2738" w:author="Christos-Emmanouil Anastasiou" w:date="2020-05-13T00:42:00Z">
        <w:r w:rsidR="00412A63" w:rsidRPr="002F7C5D">
          <w:rPr>
            <w:rFonts w:ascii="Bell MT" w:hAnsi="Bell MT"/>
            <w:sz w:val="24"/>
            <w:szCs w:val="24"/>
            <w:rPrChange w:id="2739" w:author="Christos-Emmanouil Anastasiou" w:date="2020-05-13T16:48:00Z">
              <w:rPr/>
            </w:rPrChange>
          </w:rPr>
          <w:t>te each task using the MOSCOW technique</w:t>
        </w:r>
      </w:ins>
      <w:ins w:id="2740" w:author="Christos-Emmanouil Anastasiou" w:date="2020-05-13T00:43:00Z">
        <w:r w:rsidR="00D31FFA" w:rsidRPr="002F7C5D">
          <w:rPr>
            <w:rFonts w:ascii="Bell MT" w:hAnsi="Bell MT"/>
            <w:sz w:val="24"/>
            <w:szCs w:val="24"/>
            <w:rPrChange w:id="2741" w:author="Christos-Emmanouil Anastasiou" w:date="2020-05-13T16:48:00Z">
              <w:rPr/>
            </w:rPrChange>
          </w:rPr>
          <w:t xml:space="preserve">. </w:t>
        </w:r>
      </w:ins>
      <w:ins w:id="2742" w:author="Christos-Emmanouil Anastasiou" w:date="2020-05-13T00:44:00Z">
        <w:r w:rsidR="00015ED8" w:rsidRPr="002F7C5D">
          <w:rPr>
            <w:rFonts w:ascii="Bell MT" w:hAnsi="Bell MT"/>
            <w:sz w:val="24"/>
            <w:szCs w:val="24"/>
            <w:rPrChange w:id="2743" w:author="Christos-Emmanouil Anastasiou" w:date="2020-05-13T16:48:00Z">
              <w:rPr/>
            </w:rPrChange>
          </w:rPr>
          <w:t>The product backlog included</w:t>
        </w:r>
      </w:ins>
      <w:ins w:id="2744" w:author="Christos-Emmanouil Anastasiou" w:date="2020-05-13T00:39:00Z">
        <w:r w:rsidR="005711C8" w:rsidRPr="002F7C5D">
          <w:rPr>
            <w:rFonts w:ascii="Bell MT" w:hAnsi="Bell MT"/>
            <w:sz w:val="24"/>
            <w:szCs w:val="24"/>
            <w:rPrChange w:id="2745" w:author="Christos-Emmanouil Anastasiou" w:date="2020-05-13T16:48:00Z">
              <w:rPr/>
            </w:rPrChange>
          </w:rPr>
          <w:t xml:space="preserve"> important features </w:t>
        </w:r>
      </w:ins>
      <w:ins w:id="2746" w:author="Christos-Emmanouil Anastasiou" w:date="2020-05-13T00:40:00Z">
        <w:r w:rsidR="00065E7E" w:rsidRPr="002F7C5D">
          <w:rPr>
            <w:rFonts w:ascii="Bell MT" w:hAnsi="Bell MT"/>
            <w:sz w:val="24"/>
            <w:szCs w:val="24"/>
            <w:rPrChange w:id="2747" w:author="Christos-Emmanouil Anastasiou" w:date="2020-05-13T16:48:00Z">
              <w:rPr/>
            </w:rPrChange>
          </w:rPr>
          <w:t>and should</w:t>
        </w:r>
      </w:ins>
      <w:ins w:id="2748" w:author="Christos-Emmanouil Anastasiou" w:date="2020-05-13T00:39:00Z">
        <w:r w:rsidR="005711C8" w:rsidRPr="002F7C5D">
          <w:rPr>
            <w:rFonts w:ascii="Bell MT" w:hAnsi="Bell MT"/>
            <w:sz w:val="24"/>
            <w:szCs w:val="24"/>
            <w:rPrChange w:id="2749" w:author="Christos-Emmanouil Anastasiou" w:date="2020-05-13T16:48:00Z">
              <w:rPr/>
            </w:rPrChange>
          </w:rPr>
          <w:t xml:space="preserve"> be </w:t>
        </w:r>
      </w:ins>
      <w:ins w:id="2750" w:author="Christos-Emmanouil Anastasiou" w:date="2020-05-13T00:40:00Z">
        <w:r w:rsidR="005711C8" w:rsidRPr="002F7C5D">
          <w:rPr>
            <w:rFonts w:ascii="Bell MT" w:hAnsi="Bell MT"/>
            <w:sz w:val="24"/>
            <w:szCs w:val="24"/>
            <w:rPrChange w:id="2751" w:author="Christos-Emmanouil Anastasiou" w:date="2020-05-13T16:48:00Z">
              <w:rPr/>
            </w:rPrChange>
          </w:rPr>
          <w:t>added to</w:t>
        </w:r>
        <w:r w:rsidR="00065E7E" w:rsidRPr="002F7C5D">
          <w:rPr>
            <w:rFonts w:ascii="Bell MT" w:hAnsi="Bell MT"/>
            <w:sz w:val="24"/>
            <w:szCs w:val="24"/>
            <w:rPrChange w:id="2752" w:author="Christos-Emmanouil Anastasiou" w:date="2020-05-13T16:48:00Z">
              <w:rPr/>
            </w:rPrChange>
          </w:rPr>
          <w:t xml:space="preserve"> the</w:t>
        </w:r>
        <w:r w:rsidR="005711C8" w:rsidRPr="002F7C5D">
          <w:rPr>
            <w:rFonts w:ascii="Bell MT" w:hAnsi="Bell MT"/>
            <w:sz w:val="24"/>
            <w:szCs w:val="24"/>
            <w:rPrChange w:id="2753" w:author="Christos-Emmanouil Anastasiou" w:date="2020-05-13T16:48:00Z">
              <w:rPr/>
            </w:rPrChange>
          </w:rPr>
          <w:t xml:space="preserve"> following iteration.</w:t>
        </w:r>
      </w:ins>
      <w:ins w:id="2754" w:author="Christos-Emmanouil Anastasiou" w:date="2020-05-13T00:45:00Z">
        <w:r w:rsidR="00E92C89" w:rsidRPr="002F7C5D">
          <w:rPr>
            <w:rFonts w:ascii="Bell MT" w:hAnsi="Bell MT"/>
            <w:sz w:val="24"/>
            <w:szCs w:val="24"/>
            <w:rPrChange w:id="2755" w:author="Christos-Emmanouil Anastasiou" w:date="2020-05-13T16:48:00Z">
              <w:rPr/>
            </w:rPrChange>
          </w:rPr>
          <w:t xml:space="preserve"> Another </w:t>
        </w:r>
      </w:ins>
      <w:ins w:id="2756" w:author="Christos-Emmanouil Anastasiou" w:date="2020-05-13T01:31:00Z">
        <w:r w:rsidR="00D96873" w:rsidRPr="002F7C5D">
          <w:rPr>
            <w:rFonts w:ascii="Bell MT" w:hAnsi="Bell MT"/>
            <w:sz w:val="24"/>
            <w:szCs w:val="24"/>
            <w:rPrChange w:id="2757" w:author="Christos-Emmanouil Anastasiou" w:date="2020-05-13T16:48:00Z">
              <w:rPr/>
            </w:rPrChange>
          </w:rPr>
          <w:t>tool</w:t>
        </w:r>
      </w:ins>
      <w:ins w:id="2758" w:author="Christos-Emmanouil Anastasiou" w:date="2020-05-13T00:50:00Z">
        <w:r w:rsidR="00320F81" w:rsidRPr="002F7C5D">
          <w:rPr>
            <w:rFonts w:ascii="Bell MT" w:hAnsi="Bell MT"/>
            <w:sz w:val="24"/>
            <w:szCs w:val="24"/>
            <w:rPrChange w:id="2759" w:author="Christos-Emmanouil Anastasiou" w:date="2020-05-13T16:48:00Z">
              <w:rPr/>
            </w:rPrChange>
          </w:rPr>
          <w:t xml:space="preserve"> I utilised was</w:t>
        </w:r>
      </w:ins>
      <w:ins w:id="2760" w:author="Christos-Emmanouil Anastasiou" w:date="2020-05-13T01:34:00Z">
        <w:r w:rsidR="00FA00DD" w:rsidRPr="002F7C5D">
          <w:rPr>
            <w:rFonts w:ascii="Bell MT" w:hAnsi="Bell MT"/>
            <w:sz w:val="24"/>
            <w:szCs w:val="24"/>
            <w:rPrChange w:id="2761" w:author="Christos-Emmanouil Anastasiou" w:date="2020-05-13T16:48:00Z">
              <w:rPr/>
            </w:rPrChange>
          </w:rPr>
          <w:t xml:space="preserve"> a</w:t>
        </w:r>
      </w:ins>
      <w:ins w:id="2762" w:author="Christos-Emmanouil Anastasiou" w:date="2020-05-13T00:50:00Z">
        <w:r w:rsidR="00320F81" w:rsidRPr="002F7C5D">
          <w:rPr>
            <w:rFonts w:ascii="Bell MT" w:hAnsi="Bell MT"/>
            <w:sz w:val="24"/>
            <w:szCs w:val="24"/>
            <w:rPrChange w:id="2763" w:author="Christos-Emmanouil Anastasiou" w:date="2020-05-13T16:48:00Z">
              <w:rPr/>
            </w:rPrChange>
          </w:rPr>
          <w:t xml:space="preserve"> Gant </w:t>
        </w:r>
      </w:ins>
      <w:ins w:id="2764" w:author="Christos-Emmanouil Anastasiou" w:date="2020-05-13T00:51:00Z">
        <w:r w:rsidR="00320F81" w:rsidRPr="002F7C5D">
          <w:rPr>
            <w:rFonts w:ascii="Bell MT" w:hAnsi="Bell MT"/>
            <w:sz w:val="24"/>
            <w:szCs w:val="24"/>
            <w:rPrChange w:id="2765" w:author="Christos-Emmanouil Anastasiou" w:date="2020-05-13T16:48:00Z">
              <w:rPr/>
            </w:rPrChange>
          </w:rPr>
          <w:t xml:space="preserve">chart. At </w:t>
        </w:r>
      </w:ins>
      <w:ins w:id="2766" w:author="Christos-Emmanouil Anastasiou" w:date="2020-05-13T01:34:00Z">
        <w:r w:rsidR="00D35929" w:rsidRPr="002F7C5D">
          <w:rPr>
            <w:rFonts w:ascii="Bell MT" w:hAnsi="Bell MT"/>
            <w:sz w:val="24"/>
            <w:szCs w:val="24"/>
            <w:rPrChange w:id="2767" w:author="Christos-Emmanouil Anastasiou" w:date="2020-05-13T16:48:00Z">
              <w:rPr/>
            </w:rPrChange>
          </w:rPr>
          <w:t>first,</w:t>
        </w:r>
      </w:ins>
      <w:ins w:id="2768" w:author="Christos-Emmanouil Anastasiou" w:date="2020-05-13T00:51:00Z">
        <w:r w:rsidR="00320F81" w:rsidRPr="002F7C5D">
          <w:rPr>
            <w:rFonts w:ascii="Bell MT" w:hAnsi="Bell MT"/>
            <w:sz w:val="24"/>
            <w:szCs w:val="24"/>
            <w:rPrChange w:id="2769" w:author="Christos-Emmanouil Anastasiou" w:date="2020-05-13T16:48:00Z">
              <w:rPr/>
            </w:rPrChange>
          </w:rPr>
          <w:t xml:space="preserve"> I used a free sample of </w:t>
        </w:r>
        <w:r w:rsidR="00F948E9" w:rsidRPr="002F7C5D">
          <w:rPr>
            <w:rFonts w:ascii="Bell MT" w:hAnsi="Bell MT"/>
            <w:sz w:val="24"/>
            <w:szCs w:val="24"/>
            <w:rPrChange w:id="2770" w:author="Christos-Emmanouil Anastasiou" w:date="2020-05-13T16:48:00Z">
              <w:rPr/>
            </w:rPrChange>
          </w:rPr>
          <w:t>a spreadsheet file</w:t>
        </w:r>
      </w:ins>
      <w:ins w:id="2771" w:author="Christos-Emmanouil Anastasiou" w:date="2020-05-13T01:34:00Z">
        <w:r w:rsidR="00D35929" w:rsidRPr="002F7C5D">
          <w:rPr>
            <w:rFonts w:ascii="Bell MT" w:hAnsi="Bell MT"/>
            <w:sz w:val="24"/>
            <w:szCs w:val="24"/>
            <w:rPrChange w:id="2772" w:author="Christos-Emmanouil Anastasiou" w:date="2020-05-13T16:48:00Z">
              <w:rPr/>
            </w:rPrChange>
          </w:rPr>
          <w:t>.</w:t>
        </w:r>
      </w:ins>
      <w:ins w:id="2773" w:author="Christos-Emmanouil Anastasiou" w:date="2020-05-13T00:52:00Z">
        <w:r w:rsidR="00B0004E" w:rsidRPr="002F7C5D">
          <w:rPr>
            <w:rFonts w:ascii="Bell MT" w:hAnsi="Bell MT"/>
            <w:sz w:val="24"/>
            <w:szCs w:val="24"/>
            <w:rPrChange w:id="2774" w:author="Christos-Emmanouil Anastasiou" w:date="2020-05-13T16:48:00Z">
              <w:rPr/>
            </w:rPrChange>
          </w:rPr>
          <w:t xml:space="preserve"> </w:t>
        </w:r>
      </w:ins>
      <w:ins w:id="2775" w:author="Christos-Emmanouil Anastasiou" w:date="2020-05-13T01:34:00Z">
        <w:r w:rsidR="00D35929" w:rsidRPr="002F7C5D">
          <w:rPr>
            <w:rFonts w:ascii="Bell MT" w:hAnsi="Bell MT"/>
            <w:sz w:val="24"/>
            <w:szCs w:val="24"/>
            <w:rPrChange w:id="2776" w:author="Christos-Emmanouil Anastasiou" w:date="2020-05-13T16:48:00Z">
              <w:rPr/>
            </w:rPrChange>
          </w:rPr>
          <w:t>The spreadsh</w:t>
        </w:r>
        <w:r w:rsidR="00323898" w:rsidRPr="002F7C5D">
          <w:rPr>
            <w:rFonts w:ascii="Bell MT" w:hAnsi="Bell MT"/>
            <w:sz w:val="24"/>
            <w:szCs w:val="24"/>
            <w:rPrChange w:id="2777" w:author="Christos-Emmanouil Anastasiou" w:date="2020-05-13T16:48:00Z">
              <w:rPr/>
            </w:rPrChange>
          </w:rPr>
          <w:t xml:space="preserve">eet was </w:t>
        </w:r>
      </w:ins>
      <w:ins w:id="2778" w:author="Christos-Emmanouil Anastasiou" w:date="2020-05-13T01:35:00Z">
        <w:r w:rsidR="00323898" w:rsidRPr="002F7C5D">
          <w:rPr>
            <w:rFonts w:ascii="Bell MT" w:hAnsi="Bell MT"/>
            <w:sz w:val="24"/>
            <w:szCs w:val="24"/>
            <w:rPrChange w:id="2779" w:author="Christos-Emmanouil Anastasiou" w:date="2020-05-13T16:48:00Z">
              <w:rPr/>
            </w:rPrChange>
          </w:rPr>
          <w:t xml:space="preserve">inflexible and offline which meant </w:t>
        </w:r>
        <w:r w:rsidR="0041765B" w:rsidRPr="002F7C5D">
          <w:rPr>
            <w:rFonts w:ascii="Bell MT" w:hAnsi="Bell MT"/>
            <w:sz w:val="24"/>
            <w:szCs w:val="24"/>
            <w:rPrChange w:id="2780" w:author="Christos-Emmanouil Anastasiou" w:date="2020-05-13T16:48:00Z">
              <w:rPr/>
            </w:rPrChange>
          </w:rPr>
          <w:t>valuable time was spent organising</w:t>
        </w:r>
      </w:ins>
      <w:ins w:id="2781" w:author="Christos-Emmanouil Anastasiou" w:date="2020-05-13T01:37:00Z">
        <w:r w:rsidR="00A76840" w:rsidRPr="002F7C5D">
          <w:rPr>
            <w:rFonts w:ascii="Bell MT" w:hAnsi="Bell MT"/>
            <w:sz w:val="24"/>
            <w:szCs w:val="24"/>
            <w:rPrChange w:id="2782" w:author="Christos-Emmanouil Anastasiou" w:date="2020-05-13T16:48:00Z">
              <w:rPr/>
            </w:rPrChange>
          </w:rPr>
          <w:t xml:space="preserve"> and backing up</w:t>
        </w:r>
      </w:ins>
      <w:ins w:id="2783" w:author="Christos-Emmanouil Anastasiou" w:date="2020-05-13T01:35:00Z">
        <w:r w:rsidR="0041765B" w:rsidRPr="002F7C5D">
          <w:rPr>
            <w:rFonts w:ascii="Bell MT" w:hAnsi="Bell MT"/>
            <w:sz w:val="24"/>
            <w:szCs w:val="24"/>
            <w:rPrChange w:id="2784" w:author="Christos-Emmanouil Anastasiou" w:date="2020-05-13T16:48:00Z">
              <w:rPr/>
            </w:rPrChange>
          </w:rPr>
          <w:t xml:space="preserve"> the </w:t>
        </w:r>
        <w:r w:rsidR="00B864AC" w:rsidRPr="002F7C5D">
          <w:rPr>
            <w:rFonts w:ascii="Bell MT" w:hAnsi="Bell MT"/>
            <w:sz w:val="24"/>
            <w:szCs w:val="24"/>
            <w:rPrChange w:id="2785" w:author="Christos-Emmanouil Anastasiou" w:date="2020-05-13T16:48:00Z">
              <w:rPr/>
            </w:rPrChange>
          </w:rPr>
          <w:t>Gantt chart</w:t>
        </w:r>
      </w:ins>
      <w:ins w:id="2786" w:author="Christos-Emmanouil Anastasiou" w:date="2020-05-13T01:37:00Z">
        <w:r w:rsidR="00A76840" w:rsidRPr="002F7C5D">
          <w:rPr>
            <w:rFonts w:ascii="Bell MT" w:hAnsi="Bell MT"/>
            <w:sz w:val="24"/>
            <w:szCs w:val="24"/>
            <w:rPrChange w:id="2787" w:author="Christos-Emmanouil Anastasiou" w:date="2020-05-13T16:48:00Z">
              <w:rPr/>
            </w:rPrChange>
          </w:rPr>
          <w:t xml:space="preserve"> than working on the project</w:t>
        </w:r>
      </w:ins>
      <w:ins w:id="2788" w:author="Christos-Emmanouil Anastasiou" w:date="2020-05-13T01:48:00Z">
        <w:r w:rsidR="0041495D" w:rsidRPr="002F7C5D">
          <w:rPr>
            <w:rFonts w:ascii="Bell MT" w:hAnsi="Bell MT"/>
            <w:sz w:val="24"/>
            <w:szCs w:val="24"/>
            <w:rPrChange w:id="2789" w:author="Christos-Emmanouil Anastasiou" w:date="2020-05-13T16:48:00Z">
              <w:rPr/>
            </w:rPrChange>
          </w:rPr>
          <w:t>.</w:t>
        </w:r>
      </w:ins>
      <w:ins w:id="2790" w:author="Christos-Emmanouil Anastasiou" w:date="2020-05-13T00:52:00Z">
        <w:r w:rsidR="00B0004E" w:rsidRPr="002F7C5D">
          <w:rPr>
            <w:rFonts w:ascii="Bell MT" w:hAnsi="Bell MT"/>
            <w:sz w:val="24"/>
            <w:szCs w:val="24"/>
            <w:rPrChange w:id="2791" w:author="Christos-Emmanouil Anastasiou" w:date="2020-05-13T16:48:00Z">
              <w:rPr/>
            </w:rPrChange>
          </w:rPr>
          <w:t xml:space="preserve"> However, </w:t>
        </w:r>
      </w:ins>
      <w:ins w:id="2792" w:author="Christos-Emmanouil Anastasiou" w:date="2020-05-13T00:53:00Z">
        <w:r w:rsidR="00FA502E" w:rsidRPr="002F7C5D">
          <w:rPr>
            <w:rFonts w:ascii="Bell MT" w:hAnsi="Bell MT"/>
            <w:sz w:val="24"/>
            <w:szCs w:val="24"/>
            <w:rPrChange w:id="2793" w:author="Christos-Emmanouil Anastasiou" w:date="2020-05-13T16:48:00Z">
              <w:rPr/>
            </w:rPrChange>
          </w:rPr>
          <w:t xml:space="preserve">the user interface of </w:t>
        </w:r>
      </w:ins>
      <w:ins w:id="2794" w:author="Christos-Emmanouil Anastasiou" w:date="2020-05-13T00:52:00Z">
        <w:r w:rsidR="00B0004E" w:rsidRPr="002F7C5D">
          <w:rPr>
            <w:rFonts w:ascii="Bell MT" w:hAnsi="Bell MT"/>
            <w:sz w:val="24"/>
            <w:szCs w:val="24"/>
            <w:rPrChange w:id="2795" w:author="Christos-Emmanouil Anastasiou" w:date="2020-05-13T16:48:00Z">
              <w:rPr/>
            </w:rPrChange>
          </w:rPr>
          <w:t>Te</w:t>
        </w:r>
      </w:ins>
      <w:ins w:id="2796" w:author="Christos-Emmanouil Anastasiou" w:date="2020-05-13T00:38:00Z">
        <w:r w:rsidR="001E41F5" w:rsidRPr="002F7C5D">
          <w:rPr>
            <w:rFonts w:ascii="Bell MT" w:hAnsi="Bell MT"/>
            <w:sz w:val="24"/>
            <w:szCs w:val="24"/>
            <w:rPrChange w:id="2797" w:author="Christos-Emmanouil Anastasiou" w:date="2020-05-13T16:48:00Z">
              <w:rPr/>
            </w:rPrChange>
          </w:rPr>
          <w:t>amGantt</w:t>
        </w:r>
      </w:ins>
      <w:ins w:id="2798" w:author="Christos-Emmanouil Anastasiou" w:date="2020-05-13T00:52:00Z">
        <w:r w:rsidR="00B0004E" w:rsidRPr="002F7C5D">
          <w:rPr>
            <w:rFonts w:ascii="Bell MT" w:hAnsi="Bell MT"/>
            <w:sz w:val="24"/>
            <w:szCs w:val="24"/>
            <w:rPrChange w:id="2799" w:author="Christos-Emmanouil Anastasiou" w:date="2020-05-13T16:48:00Z">
              <w:rPr/>
            </w:rPrChange>
          </w:rPr>
          <w:t xml:space="preserve"> proved to be</w:t>
        </w:r>
      </w:ins>
      <w:ins w:id="2800" w:author="Christos-Emmanouil Anastasiou" w:date="2020-05-13T02:00:00Z">
        <w:r w:rsidR="00BB0F65" w:rsidRPr="002F7C5D">
          <w:rPr>
            <w:rFonts w:ascii="Bell MT" w:hAnsi="Bell MT"/>
            <w:sz w:val="24"/>
            <w:szCs w:val="24"/>
            <w:rPrChange w:id="2801" w:author="Christos-Emmanouil Anastasiou" w:date="2020-05-13T16:48:00Z">
              <w:rPr/>
            </w:rPrChange>
          </w:rPr>
          <w:t xml:space="preserve"> </w:t>
        </w:r>
      </w:ins>
      <w:ins w:id="2802" w:author="Christos-Emmanouil Anastasiou" w:date="2020-05-13T00:52:00Z">
        <w:r w:rsidR="00450B07" w:rsidRPr="002F7C5D">
          <w:rPr>
            <w:rFonts w:ascii="Bell MT" w:hAnsi="Bell MT"/>
            <w:sz w:val="24"/>
            <w:szCs w:val="24"/>
            <w:rPrChange w:id="2803" w:author="Christos-Emmanouil Anastasiou" w:date="2020-05-13T16:48:00Z">
              <w:rPr/>
            </w:rPrChange>
          </w:rPr>
          <w:t>easier to handle</w:t>
        </w:r>
      </w:ins>
      <w:ins w:id="2804" w:author="Christos-Emmanouil Anastasiou" w:date="2020-05-13T02:00:00Z">
        <w:r w:rsidR="005F1ED5" w:rsidRPr="002F7C5D">
          <w:rPr>
            <w:rFonts w:ascii="Bell MT" w:hAnsi="Bell MT"/>
            <w:sz w:val="24"/>
            <w:szCs w:val="24"/>
            <w:rPrChange w:id="2805" w:author="Christos-Emmanouil Anastasiou" w:date="2020-05-13T16:48:00Z">
              <w:rPr/>
            </w:rPrChange>
          </w:rPr>
          <w:t>;</w:t>
        </w:r>
      </w:ins>
      <w:ins w:id="2806" w:author="Christos-Emmanouil Anastasiou" w:date="2020-05-13T00:53:00Z">
        <w:r w:rsidR="00FA502E" w:rsidRPr="002F7C5D">
          <w:rPr>
            <w:rFonts w:ascii="Bell MT" w:hAnsi="Bell MT"/>
            <w:sz w:val="24"/>
            <w:szCs w:val="24"/>
            <w:rPrChange w:id="2807" w:author="Christos-Emmanouil Anastasiou" w:date="2020-05-13T16:48:00Z">
              <w:rPr/>
            </w:rPrChange>
          </w:rPr>
          <w:t xml:space="preserve"> the tool</w:t>
        </w:r>
        <w:r w:rsidR="00450B07" w:rsidRPr="002F7C5D">
          <w:rPr>
            <w:rFonts w:ascii="Bell MT" w:hAnsi="Bell MT"/>
            <w:sz w:val="24"/>
            <w:szCs w:val="24"/>
            <w:rPrChange w:id="2808" w:author="Christos-Emmanouil Anastasiou" w:date="2020-05-13T16:48:00Z">
              <w:rPr/>
            </w:rPrChange>
          </w:rPr>
          <w:t xml:space="preserve"> is free</w:t>
        </w:r>
      </w:ins>
      <w:ins w:id="2809" w:author="Christos-Emmanouil Anastasiou" w:date="2020-05-13T02:00:00Z">
        <w:r w:rsidR="005F1ED5" w:rsidRPr="002F7C5D">
          <w:rPr>
            <w:rFonts w:ascii="Bell MT" w:hAnsi="Bell MT"/>
            <w:sz w:val="24"/>
            <w:szCs w:val="24"/>
            <w:rPrChange w:id="2810" w:author="Christos-Emmanouil Anastasiou" w:date="2020-05-13T16:48:00Z">
              <w:rPr/>
            </w:rPrChange>
          </w:rPr>
          <w:t>;</w:t>
        </w:r>
      </w:ins>
      <w:ins w:id="2811" w:author="Christos-Emmanouil Anastasiou" w:date="2020-05-13T00:53:00Z">
        <w:r w:rsidR="00450B07" w:rsidRPr="002F7C5D">
          <w:rPr>
            <w:rFonts w:ascii="Bell MT" w:hAnsi="Bell MT"/>
            <w:sz w:val="24"/>
            <w:szCs w:val="24"/>
            <w:rPrChange w:id="2812" w:author="Christos-Emmanouil Anastasiou" w:date="2020-05-13T16:48:00Z">
              <w:rPr/>
            </w:rPrChange>
          </w:rPr>
          <w:t xml:space="preserve"> online</w:t>
        </w:r>
      </w:ins>
      <w:ins w:id="2813" w:author="Christos-Emmanouil Anastasiou" w:date="2020-05-13T00:54:00Z">
        <w:r w:rsidR="00F1296E" w:rsidRPr="002F7C5D">
          <w:rPr>
            <w:rFonts w:ascii="Bell MT" w:hAnsi="Bell MT"/>
            <w:sz w:val="24"/>
            <w:szCs w:val="24"/>
            <w:rPrChange w:id="2814" w:author="Christos-Emmanouil Anastasiou" w:date="2020-05-13T16:48:00Z">
              <w:rPr/>
            </w:rPrChange>
          </w:rPr>
          <w:t xml:space="preserve"> and </w:t>
        </w:r>
      </w:ins>
      <w:ins w:id="2815" w:author="Christos-Emmanouil Anastasiou" w:date="2020-05-13T00:55:00Z">
        <w:r w:rsidR="00EC15C6" w:rsidRPr="002F7C5D">
          <w:rPr>
            <w:rFonts w:ascii="Bell MT" w:hAnsi="Bell MT"/>
            <w:sz w:val="24"/>
            <w:szCs w:val="24"/>
            <w:rPrChange w:id="2816" w:author="Christos-Emmanouil Anastasiou" w:date="2020-05-13T16:48:00Z">
              <w:rPr/>
            </w:rPrChange>
          </w:rPr>
          <w:t>can be integrated in a Trello board</w:t>
        </w:r>
      </w:ins>
      <w:ins w:id="2817" w:author="Christos-Emmanouil Anastasiou" w:date="2020-05-13T00:45:00Z">
        <w:r w:rsidR="00E92C89" w:rsidRPr="002F7C5D">
          <w:rPr>
            <w:rFonts w:ascii="Bell MT" w:hAnsi="Bell MT"/>
            <w:sz w:val="24"/>
            <w:szCs w:val="24"/>
            <w:rPrChange w:id="2818" w:author="Christos-Emmanouil Anastasiou" w:date="2020-05-13T16:48:00Z">
              <w:rPr/>
            </w:rPrChange>
          </w:rPr>
          <w:t>. TeamGantt was used</w:t>
        </w:r>
      </w:ins>
      <w:ins w:id="2819" w:author="Christos-Emmanouil Anastasiou" w:date="2020-05-13T00:38:00Z">
        <w:r w:rsidR="001E41F5" w:rsidRPr="002F7C5D">
          <w:rPr>
            <w:rFonts w:ascii="Bell MT" w:hAnsi="Bell MT"/>
            <w:sz w:val="24"/>
            <w:szCs w:val="24"/>
            <w:rPrChange w:id="2820" w:author="Christos-Emmanouil Anastasiou" w:date="2020-05-13T16:48:00Z">
              <w:rPr/>
            </w:rPrChange>
          </w:rPr>
          <w:t xml:space="preserve"> to make my Gantt chart</w:t>
        </w:r>
      </w:ins>
      <w:ins w:id="2821" w:author="Christos-Emmanouil Anastasiou" w:date="2020-05-13T00:49:00Z">
        <w:r w:rsidR="009710F5" w:rsidRPr="002F7C5D">
          <w:rPr>
            <w:rFonts w:ascii="Bell MT" w:hAnsi="Bell MT"/>
            <w:sz w:val="24"/>
            <w:szCs w:val="24"/>
            <w:rPrChange w:id="2822" w:author="Christos-Emmanouil Anastasiou" w:date="2020-05-13T16:48:00Z">
              <w:rPr/>
            </w:rPrChange>
          </w:rPr>
          <w:t xml:space="preserve"> auto</w:t>
        </w:r>
      </w:ins>
      <w:ins w:id="2823" w:author="Christos-Emmanouil Anastasiou" w:date="2020-05-13T00:50:00Z">
        <w:r w:rsidR="009710F5" w:rsidRPr="002F7C5D">
          <w:rPr>
            <w:rFonts w:ascii="Bell MT" w:hAnsi="Bell MT"/>
            <w:sz w:val="24"/>
            <w:szCs w:val="24"/>
            <w:rPrChange w:id="2824" w:author="Christos-Emmanouil Anastasiou" w:date="2020-05-13T16:48:00Z">
              <w:rPr/>
            </w:rPrChange>
          </w:rPr>
          <w:t>matically</w:t>
        </w:r>
      </w:ins>
      <w:ins w:id="2825" w:author="Christos-Emmanouil Anastasiou" w:date="2020-05-13T00:38:00Z">
        <w:r w:rsidR="001E41F5" w:rsidRPr="002F7C5D">
          <w:rPr>
            <w:rFonts w:ascii="Bell MT" w:hAnsi="Bell MT"/>
            <w:sz w:val="24"/>
            <w:szCs w:val="24"/>
            <w:rPrChange w:id="2826" w:author="Christos-Emmanouil Anastasiou" w:date="2020-05-13T16:48:00Z">
              <w:rPr/>
            </w:rPrChange>
          </w:rPr>
          <w:t xml:space="preserve"> and assign dates </w:t>
        </w:r>
        <w:r w:rsidR="00DA4E6A" w:rsidRPr="002F7C5D">
          <w:rPr>
            <w:rFonts w:ascii="Bell MT" w:hAnsi="Bell MT"/>
            <w:sz w:val="24"/>
            <w:szCs w:val="24"/>
            <w:rPrChange w:id="2827" w:author="Christos-Emmanouil Anastasiou" w:date="2020-05-13T16:48:00Z">
              <w:rPr/>
            </w:rPrChange>
          </w:rPr>
          <w:t xml:space="preserve">to each task I had planned for each iteration. </w:t>
        </w:r>
      </w:ins>
      <w:ins w:id="2828" w:author="Christos-Emmanouil Anastasiou" w:date="2020-05-13T00:48:00Z">
        <w:r w:rsidR="00436C19" w:rsidRPr="002F7C5D">
          <w:rPr>
            <w:rFonts w:ascii="Bell MT" w:hAnsi="Bell MT"/>
            <w:sz w:val="24"/>
            <w:szCs w:val="24"/>
            <w:rPrChange w:id="2829" w:author="Christos-Emmanouil Anastasiou" w:date="2020-05-13T16:48:00Z">
              <w:rPr/>
            </w:rPrChange>
          </w:rPr>
          <w:t>Making</w:t>
        </w:r>
      </w:ins>
      <w:ins w:id="2830" w:author="Christos-Emmanouil Anastasiou" w:date="2020-05-13T00:47:00Z">
        <w:r w:rsidR="00741929" w:rsidRPr="002F7C5D">
          <w:rPr>
            <w:rFonts w:ascii="Bell MT" w:hAnsi="Bell MT"/>
            <w:sz w:val="24"/>
            <w:szCs w:val="24"/>
            <w:rPrChange w:id="2831" w:author="Christos-Emmanouil Anastasiou" w:date="2020-05-13T16:48:00Z">
              <w:rPr/>
            </w:rPrChange>
          </w:rPr>
          <w:t xml:space="preserve"> </w:t>
        </w:r>
        <w:r w:rsidR="00617347" w:rsidRPr="002F7C5D">
          <w:rPr>
            <w:rFonts w:ascii="Bell MT" w:hAnsi="Bell MT"/>
            <w:sz w:val="24"/>
            <w:szCs w:val="24"/>
            <w:rPrChange w:id="2832" w:author="Christos-Emmanouil Anastasiou" w:date="2020-05-13T16:48:00Z">
              <w:rPr/>
            </w:rPrChange>
          </w:rPr>
          <w:t xml:space="preserve">milestones and colour coded </w:t>
        </w:r>
      </w:ins>
      <w:ins w:id="2833" w:author="Christos-Emmanouil Anastasiou" w:date="2020-05-13T00:48:00Z">
        <w:r w:rsidR="00436C19" w:rsidRPr="002F7C5D">
          <w:rPr>
            <w:rFonts w:ascii="Bell MT" w:hAnsi="Bell MT"/>
            <w:sz w:val="24"/>
            <w:szCs w:val="24"/>
            <w:rPrChange w:id="2834" w:author="Christos-Emmanouil Anastasiou" w:date="2020-05-13T16:48:00Z">
              <w:rPr/>
            </w:rPrChange>
          </w:rPr>
          <w:t xml:space="preserve">bars </w:t>
        </w:r>
      </w:ins>
      <w:ins w:id="2835" w:author="Christos-Emmanouil Anastasiou" w:date="2020-05-13T02:01:00Z">
        <w:r w:rsidR="003B1743" w:rsidRPr="002F7C5D">
          <w:rPr>
            <w:rFonts w:ascii="Bell MT" w:hAnsi="Bell MT"/>
            <w:sz w:val="24"/>
            <w:szCs w:val="24"/>
            <w:rPrChange w:id="2836" w:author="Christos-Emmanouil Anastasiou" w:date="2020-05-13T16:48:00Z">
              <w:rPr/>
            </w:rPrChange>
          </w:rPr>
          <w:t>assisted</w:t>
        </w:r>
      </w:ins>
      <w:ins w:id="2837" w:author="Christos-Emmanouil Anastasiou" w:date="2020-05-13T00:48:00Z">
        <w:r w:rsidR="00436C19" w:rsidRPr="002F7C5D">
          <w:rPr>
            <w:rFonts w:ascii="Bell MT" w:hAnsi="Bell MT"/>
            <w:sz w:val="24"/>
            <w:szCs w:val="24"/>
            <w:rPrChange w:id="2838" w:author="Christos-Emmanouil Anastasiou" w:date="2020-05-13T16:48:00Z">
              <w:rPr/>
            </w:rPrChange>
          </w:rPr>
          <w:t xml:space="preserve"> visualise </w:t>
        </w:r>
        <w:r w:rsidR="00363026" w:rsidRPr="002F7C5D">
          <w:rPr>
            <w:rFonts w:ascii="Bell MT" w:hAnsi="Bell MT"/>
            <w:sz w:val="24"/>
            <w:szCs w:val="24"/>
            <w:rPrChange w:id="2839" w:author="Christos-Emmanouil Anastasiou" w:date="2020-05-13T16:48:00Z">
              <w:rPr/>
            </w:rPrChange>
          </w:rPr>
          <w:t xml:space="preserve">how much time </w:t>
        </w:r>
      </w:ins>
      <w:ins w:id="2840" w:author="Christos-Emmanouil Anastasiou" w:date="2020-05-13T00:49:00Z">
        <w:r w:rsidR="00363026" w:rsidRPr="002F7C5D">
          <w:rPr>
            <w:rFonts w:ascii="Bell MT" w:hAnsi="Bell MT"/>
            <w:sz w:val="24"/>
            <w:szCs w:val="24"/>
            <w:rPrChange w:id="2841" w:author="Christos-Emmanouil Anastasiou" w:date="2020-05-13T16:48:00Z">
              <w:rPr/>
            </w:rPrChange>
          </w:rPr>
          <w:t>was allocated for each task.</w:t>
        </w:r>
      </w:ins>
      <w:ins w:id="2842" w:author="Christos-Emmanouil Anastasiou" w:date="2020-05-13T02:22:00Z">
        <w:r w:rsidR="001C107A" w:rsidRPr="002F7C5D">
          <w:rPr>
            <w:rFonts w:ascii="Bell MT" w:hAnsi="Bell MT"/>
            <w:sz w:val="24"/>
            <w:szCs w:val="24"/>
            <w:rPrChange w:id="2843" w:author="Christos-Emmanouil Anastasiou" w:date="2020-05-13T16:48:00Z">
              <w:rPr/>
            </w:rPrChange>
          </w:rPr>
          <w:t xml:space="preserve"> To summarise,</w:t>
        </w:r>
      </w:ins>
      <w:ins w:id="2844" w:author="Christos-Emmanouil Anastasiou" w:date="2020-05-12T23:29:00Z">
        <w:r w:rsidR="00AC5FFF" w:rsidRPr="002F7C5D">
          <w:rPr>
            <w:rFonts w:ascii="Bell MT" w:hAnsi="Bell MT"/>
            <w:sz w:val="24"/>
            <w:szCs w:val="24"/>
            <w:rPrChange w:id="2845" w:author="Christos-Emmanouil Anastasiou" w:date="2020-05-13T16:48:00Z">
              <w:rPr/>
            </w:rPrChange>
          </w:rPr>
          <w:t xml:space="preserve"> </w:t>
        </w:r>
      </w:ins>
      <w:ins w:id="2846" w:author="Christos-Emmanouil Anastasiou" w:date="2020-05-13T02:23:00Z">
        <w:r w:rsidR="00374566" w:rsidRPr="002F7C5D">
          <w:rPr>
            <w:rFonts w:ascii="Bell MT" w:hAnsi="Bell MT"/>
            <w:sz w:val="24"/>
            <w:szCs w:val="24"/>
            <w:rPrChange w:id="2847" w:author="Christos-Emmanouil Anastasiou" w:date="2020-05-13T16:48:00Z">
              <w:rPr/>
            </w:rPrChange>
          </w:rPr>
          <w:t>implementing</w:t>
        </w:r>
      </w:ins>
      <w:ins w:id="2848" w:author="Christos-Emmanouil Anastasiou" w:date="2020-05-13T02:21:00Z">
        <w:r w:rsidR="005E578D" w:rsidRPr="002F7C5D">
          <w:rPr>
            <w:rFonts w:ascii="Bell MT" w:hAnsi="Bell MT"/>
            <w:sz w:val="24"/>
            <w:szCs w:val="24"/>
            <w:rPrChange w:id="2849" w:author="Christos-Emmanouil Anastasiou" w:date="2020-05-13T16:48:00Z">
              <w:rPr/>
            </w:rPrChange>
          </w:rPr>
          <w:t xml:space="preserve"> an agile development </w:t>
        </w:r>
      </w:ins>
      <w:ins w:id="2850" w:author="Christos-Emmanouil Anastasiou" w:date="2020-05-13T02:23:00Z">
        <w:r w:rsidR="00374566" w:rsidRPr="002F7C5D">
          <w:rPr>
            <w:rFonts w:ascii="Bell MT" w:hAnsi="Bell MT"/>
            <w:sz w:val="24"/>
            <w:szCs w:val="24"/>
            <w:rPrChange w:id="2851" w:author="Christos-Emmanouil Anastasiou" w:date="2020-05-13T16:48:00Z">
              <w:rPr/>
            </w:rPrChange>
          </w:rPr>
          <w:t>approach</w:t>
        </w:r>
      </w:ins>
      <w:ins w:id="2852" w:author="Christos-Emmanouil Anastasiou" w:date="2020-05-13T02:22:00Z">
        <w:r w:rsidR="001C107A" w:rsidRPr="002F7C5D">
          <w:rPr>
            <w:rFonts w:ascii="Bell MT" w:hAnsi="Bell MT"/>
            <w:sz w:val="24"/>
            <w:szCs w:val="24"/>
            <w:rPrChange w:id="2853" w:author="Christos-Emmanouil Anastasiou" w:date="2020-05-13T16:48:00Z">
              <w:rPr/>
            </w:rPrChange>
          </w:rPr>
          <w:t xml:space="preserve"> </w:t>
        </w:r>
      </w:ins>
      <w:ins w:id="2854" w:author="Christos-Emmanouil Anastasiou" w:date="2020-05-13T02:21:00Z">
        <w:r w:rsidR="005E578D" w:rsidRPr="002F7C5D">
          <w:rPr>
            <w:rFonts w:ascii="Bell MT" w:hAnsi="Bell MT"/>
            <w:sz w:val="24"/>
            <w:szCs w:val="24"/>
            <w:rPrChange w:id="2855" w:author="Christos-Emmanouil Anastasiou" w:date="2020-05-13T16:48:00Z">
              <w:rPr/>
            </w:rPrChange>
          </w:rPr>
          <w:t xml:space="preserve">meant </w:t>
        </w:r>
      </w:ins>
      <w:ins w:id="2856" w:author="Christos-Emmanouil Anastasiou" w:date="2020-05-13T02:22:00Z">
        <w:r w:rsidR="001C107A" w:rsidRPr="002F7C5D">
          <w:rPr>
            <w:rFonts w:ascii="Bell MT" w:hAnsi="Bell MT"/>
            <w:sz w:val="24"/>
            <w:szCs w:val="24"/>
            <w:rPrChange w:id="2857" w:author="Christos-Emmanouil Anastasiou" w:date="2020-05-13T16:48:00Z">
              <w:rPr/>
            </w:rPrChange>
          </w:rPr>
          <w:t>u</w:t>
        </w:r>
      </w:ins>
      <w:ins w:id="2858" w:author="Christos-Emmanouil Anastasiou" w:date="2020-05-13T02:07:00Z">
        <w:r w:rsidR="005C6D83" w:rsidRPr="002F7C5D">
          <w:rPr>
            <w:rFonts w:ascii="Bell MT" w:hAnsi="Bell MT"/>
            <w:sz w:val="24"/>
            <w:szCs w:val="24"/>
            <w:rPrChange w:id="2859" w:author="Christos-Emmanouil Anastasiou" w:date="2020-05-13T16:48:00Z">
              <w:rPr/>
            </w:rPrChange>
          </w:rPr>
          <w:t xml:space="preserve">sing </w:t>
        </w:r>
        <w:r w:rsidR="00925CD8" w:rsidRPr="002F7C5D">
          <w:rPr>
            <w:rFonts w:ascii="Bell MT" w:hAnsi="Bell MT"/>
            <w:sz w:val="24"/>
            <w:szCs w:val="24"/>
            <w:rPrChange w:id="2860" w:author="Christos-Emmanouil Anastasiou" w:date="2020-05-13T16:48:00Z">
              <w:rPr/>
            </w:rPrChange>
          </w:rPr>
          <w:t>various</w:t>
        </w:r>
        <w:r w:rsidR="00FD5C46" w:rsidRPr="002F7C5D">
          <w:rPr>
            <w:rFonts w:ascii="Bell MT" w:hAnsi="Bell MT"/>
            <w:sz w:val="24"/>
            <w:szCs w:val="24"/>
            <w:rPrChange w:id="2861" w:author="Christos-Emmanouil Anastasiou" w:date="2020-05-13T16:48:00Z">
              <w:rPr/>
            </w:rPrChange>
          </w:rPr>
          <w:t xml:space="preserve"> project management tools</w:t>
        </w:r>
      </w:ins>
      <w:ins w:id="2862" w:author="Christos-Emmanouil Anastasiou" w:date="2020-05-13T02:08:00Z">
        <w:r w:rsidR="008B0AD7" w:rsidRPr="002F7C5D">
          <w:rPr>
            <w:rFonts w:ascii="Bell MT" w:hAnsi="Bell MT"/>
            <w:sz w:val="24"/>
            <w:szCs w:val="24"/>
            <w:rPrChange w:id="2863" w:author="Christos-Emmanouil Anastasiou" w:date="2020-05-13T16:48:00Z">
              <w:rPr/>
            </w:rPrChange>
          </w:rPr>
          <w:t xml:space="preserve"> </w:t>
        </w:r>
      </w:ins>
      <w:ins w:id="2864" w:author="Christos-Emmanouil Anastasiou" w:date="2020-05-13T02:20:00Z">
        <w:r w:rsidR="00EC4B53" w:rsidRPr="002F7C5D">
          <w:rPr>
            <w:rFonts w:ascii="Bell MT" w:hAnsi="Bell MT"/>
            <w:sz w:val="24"/>
            <w:szCs w:val="24"/>
            <w:rPrChange w:id="2865" w:author="Christos-Emmanouil Anastasiou" w:date="2020-05-13T16:48:00Z">
              <w:rPr/>
            </w:rPrChange>
          </w:rPr>
          <w:t>that kep</w:t>
        </w:r>
      </w:ins>
      <w:ins w:id="2866" w:author="Christos-Emmanouil Anastasiou" w:date="2020-05-13T02:22:00Z">
        <w:r w:rsidR="00BB3BD4" w:rsidRPr="002F7C5D">
          <w:rPr>
            <w:rFonts w:ascii="Bell MT" w:hAnsi="Bell MT"/>
            <w:sz w:val="24"/>
            <w:szCs w:val="24"/>
            <w:rPrChange w:id="2867" w:author="Christos-Emmanouil Anastasiou" w:date="2020-05-13T16:48:00Z">
              <w:rPr/>
            </w:rPrChange>
          </w:rPr>
          <w:t>t</w:t>
        </w:r>
      </w:ins>
      <w:ins w:id="2868" w:author="Christos-Emmanouil Anastasiou" w:date="2020-05-13T02:20:00Z">
        <w:r w:rsidR="00EC4B53" w:rsidRPr="002F7C5D">
          <w:rPr>
            <w:rFonts w:ascii="Bell MT" w:hAnsi="Bell MT"/>
            <w:sz w:val="24"/>
            <w:szCs w:val="24"/>
            <w:rPrChange w:id="2869" w:author="Christos-Emmanouil Anastasiou" w:date="2020-05-13T16:48:00Z">
              <w:rPr/>
            </w:rPrChange>
          </w:rPr>
          <w:t xml:space="preserve"> track of the </w:t>
        </w:r>
        <w:r w:rsidR="00DA66E6" w:rsidRPr="002F7C5D">
          <w:rPr>
            <w:rFonts w:ascii="Bell MT" w:hAnsi="Bell MT"/>
            <w:sz w:val="24"/>
            <w:szCs w:val="24"/>
            <w:rPrChange w:id="2870" w:author="Christos-Emmanouil Anastasiou" w:date="2020-05-13T16:48:00Z">
              <w:rPr/>
            </w:rPrChange>
          </w:rPr>
          <w:t>project’s progress</w:t>
        </w:r>
      </w:ins>
      <w:ins w:id="2871" w:author="Christos-Emmanouil Anastasiou" w:date="2020-05-13T02:22:00Z">
        <w:r w:rsidR="00BB3BD4" w:rsidRPr="002F7C5D">
          <w:rPr>
            <w:rFonts w:ascii="Bell MT" w:hAnsi="Bell MT"/>
            <w:sz w:val="24"/>
            <w:szCs w:val="24"/>
            <w:rPrChange w:id="2872" w:author="Christos-Emmanouil Anastasiou" w:date="2020-05-13T16:48:00Z">
              <w:rPr/>
            </w:rPrChange>
          </w:rPr>
          <w:t xml:space="preserve"> and object</w:t>
        </w:r>
      </w:ins>
      <w:ins w:id="2873" w:author="Christos-Emmanouil Anastasiou" w:date="2020-05-13T02:23:00Z">
        <w:r w:rsidR="00BB3BD4" w:rsidRPr="002F7C5D">
          <w:rPr>
            <w:rFonts w:ascii="Bell MT" w:hAnsi="Bell MT"/>
            <w:sz w:val="24"/>
            <w:szCs w:val="24"/>
            <w:rPrChange w:id="2874" w:author="Christos-Emmanouil Anastasiou" w:date="2020-05-13T16:48:00Z">
              <w:rPr/>
            </w:rPrChange>
          </w:rPr>
          <w:t xml:space="preserve">ives for each </w:t>
        </w:r>
        <w:r w:rsidR="00EB7694" w:rsidRPr="002F7C5D">
          <w:rPr>
            <w:rFonts w:ascii="Bell MT" w:hAnsi="Bell MT"/>
            <w:sz w:val="24"/>
            <w:szCs w:val="24"/>
            <w:rPrChange w:id="2875" w:author="Christos-Emmanouil Anastasiou" w:date="2020-05-13T16:48:00Z">
              <w:rPr/>
            </w:rPrChange>
          </w:rPr>
          <w:t>iteration</w:t>
        </w:r>
      </w:ins>
      <w:ins w:id="2876" w:author="Christos-Emmanouil Anastasiou" w:date="2020-05-13T02:20:00Z">
        <w:r w:rsidR="00DA66E6" w:rsidRPr="002F7C5D">
          <w:rPr>
            <w:rFonts w:ascii="Bell MT" w:hAnsi="Bell MT"/>
            <w:sz w:val="24"/>
            <w:szCs w:val="24"/>
            <w:rPrChange w:id="2877" w:author="Christos-Emmanouil Anastasiou" w:date="2020-05-13T16:48:00Z">
              <w:rPr/>
            </w:rPrChange>
          </w:rPr>
          <w:t>.</w:t>
        </w:r>
      </w:ins>
    </w:p>
    <w:p w14:paraId="45CCB821" w14:textId="77777777" w:rsidR="00D27C57" w:rsidRPr="00986044" w:rsidRDefault="00D27C57">
      <w:pPr>
        <w:rPr>
          <w:ins w:id="2878" w:author="Christos-Emmanouil Anastasiou" w:date="2020-05-12T01:25:00Z"/>
        </w:rPr>
        <w:pPrChange w:id="2879" w:author="Christos-Emmanouil Anastasiou" w:date="2020-05-12T02:02:00Z">
          <w:pPr>
            <w:pStyle w:val="Heading2"/>
          </w:pPr>
        </w:pPrChange>
      </w:pPr>
    </w:p>
    <w:p w14:paraId="401AA5D7" w14:textId="5D51A65B" w:rsidR="00A75489" w:rsidRDefault="00A75489" w:rsidP="008C516E">
      <w:pPr>
        <w:pStyle w:val="Heading3"/>
        <w:rPr>
          <w:ins w:id="2880" w:author="Christos-Emmanouil Anastasiou" w:date="2020-05-12T02:01:00Z"/>
        </w:rPr>
        <w:pPrChange w:id="2881" w:author="Christos-Emmanouil Anastasiou" w:date="2020-05-15T03:09:00Z">
          <w:pPr>
            <w:pStyle w:val="Heading2"/>
          </w:pPr>
        </w:pPrChange>
      </w:pPr>
      <w:bookmarkStart w:id="2882" w:name="_Toc40412198"/>
      <w:ins w:id="2883" w:author="Christos-Emmanouil Anastasiou" w:date="2020-05-12T01:25:00Z">
        <w:r>
          <w:lastRenderedPageBreak/>
          <w:t>final conclusion</w:t>
        </w:r>
      </w:ins>
      <w:bookmarkEnd w:id="2882"/>
    </w:p>
    <w:p w14:paraId="5DB792DA" w14:textId="0803D96C" w:rsidR="00C97336" w:rsidRDefault="00C97336" w:rsidP="00C97336">
      <w:pPr>
        <w:ind w:left="720"/>
        <w:rPr>
          <w:ins w:id="2884" w:author="Christos-Emmanouil Anastasiou" w:date="2020-05-14T00:09:00Z"/>
          <w:rFonts w:ascii="Bell MT" w:hAnsi="Bell MT"/>
          <w:sz w:val="24"/>
          <w:szCs w:val="24"/>
        </w:rPr>
      </w:pPr>
      <w:ins w:id="2885" w:author="Christos-Emmanouil Anastasiou" w:date="2020-05-14T00:09:00Z">
        <w:r>
          <w:rPr>
            <w:rFonts w:ascii="Bell MT" w:hAnsi="Bell MT"/>
            <w:sz w:val="24"/>
            <w:szCs w:val="24"/>
          </w:rPr>
          <w:t>The environment in the real-world is frequently modified due to natural phenomena or human intervention.  The desire of transitioning from traditionally generated static virtual scenes to a more dynamic and interactive virtual environment is becoming ever so strong</w:t>
        </w:r>
      </w:ins>
      <w:ins w:id="2886" w:author="Christos-Emmanouil Anastasiou" w:date="2020-05-14T14:23:00Z">
        <w:r w:rsidR="00934AC1">
          <w:rPr>
            <w:rFonts w:ascii="Bell MT" w:hAnsi="Bell MT"/>
            <w:sz w:val="24"/>
            <w:szCs w:val="24"/>
          </w:rPr>
          <w:t xml:space="preserve"> o</w:t>
        </w:r>
      </w:ins>
      <w:ins w:id="2887" w:author="Christos-Emmanouil Anastasiou" w:date="2020-05-14T14:24:00Z">
        <w:r w:rsidR="00934AC1">
          <w:rPr>
            <w:rFonts w:ascii="Bell MT" w:hAnsi="Bell MT"/>
            <w:sz w:val="24"/>
            <w:szCs w:val="24"/>
          </w:rPr>
          <w:t xml:space="preserve">ver the last </w:t>
        </w:r>
        <w:r w:rsidR="00860B68">
          <w:rPr>
            <w:rFonts w:ascii="Bell MT" w:hAnsi="Bell MT"/>
            <w:sz w:val="24"/>
            <w:szCs w:val="24"/>
          </w:rPr>
          <w:t>decade</w:t>
        </w:r>
      </w:ins>
      <w:ins w:id="2888" w:author="Christos-Emmanouil Anastasiou" w:date="2020-05-14T00:09:00Z">
        <w:r>
          <w:rPr>
            <w:rFonts w:ascii="Bell MT" w:hAnsi="Bell MT"/>
            <w:sz w:val="24"/>
            <w:szCs w:val="24"/>
          </w:rPr>
          <w:t xml:space="preserve">. Increased </w:t>
        </w:r>
        <w:r w:rsidRPr="008B72A3">
          <w:rPr>
            <w:rFonts w:ascii="Bell MT" w:hAnsi="Bell MT"/>
            <w:sz w:val="24"/>
            <w:szCs w:val="24"/>
          </w:rPr>
          <w:t>obtainability</w:t>
        </w:r>
        <w:r>
          <w:rPr>
            <w:rFonts w:ascii="Bell MT" w:hAnsi="Bell MT"/>
            <w:sz w:val="24"/>
            <w:szCs w:val="24"/>
          </w:rPr>
          <w:t xml:space="preserve"> of computing power; multi-core processors and advances in computer graphics research and development have made it possible to simulate destructible environments at runtime. </w:t>
        </w:r>
      </w:ins>
    </w:p>
    <w:p w14:paraId="7B7E182F" w14:textId="0EC19C78" w:rsidR="00BC27DA" w:rsidRDefault="008236E5" w:rsidP="00840887">
      <w:pPr>
        <w:ind w:left="720" w:firstLine="720"/>
        <w:rPr>
          <w:ins w:id="2889" w:author="Christos-Emmanouil Anastasiou" w:date="2020-05-14T14:25:00Z"/>
          <w:rFonts w:ascii="Bell MT" w:hAnsi="Bell MT"/>
          <w:sz w:val="24"/>
          <w:szCs w:val="24"/>
        </w:rPr>
        <w:pPrChange w:id="2890" w:author="Christos-Emmanouil Anastasiou" w:date="2020-05-14T14:25:00Z">
          <w:pPr>
            <w:ind w:left="720"/>
          </w:pPr>
        </w:pPrChange>
      </w:pPr>
      <w:ins w:id="2891" w:author="Christos-Emmanouil Anastasiou" w:date="2020-05-12T18:57:00Z">
        <w:r w:rsidRPr="002F7C5D">
          <w:rPr>
            <w:rFonts w:ascii="Bell MT" w:hAnsi="Bell MT"/>
            <w:sz w:val="24"/>
            <w:szCs w:val="24"/>
            <w:rPrChange w:id="2892" w:author="Christos-Emmanouil Anastasiou" w:date="2020-05-13T16:48:00Z">
              <w:rPr/>
            </w:rPrChange>
          </w:rPr>
          <w:t xml:space="preserve">This thesis has </w:t>
        </w:r>
      </w:ins>
      <w:ins w:id="2893" w:author="Christos-Emmanouil Anastasiou" w:date="2020-05-12T19:03:00Z">
        <w:r w:rsidR="00E2237B" w:rsidRPr="002F7C5D">
          <w:rPr>
            <w:rFonts w:ascii="Bell MT" w:hAnsi="Bell MT"/>
            <w:sz w:val="24"/>
            <w:szCs w:val="24"/>
            <w:rPrChange w:id="2894" w:author="Christos-Emmanouil Anastasiou" w:date="2020-05-13T16:48:00Z">
              <w:rPr/>
            </w:rPrChange>
          </w:rPr>
          <w:t>investigated</w:t>
        </w:r>
      </w:ins>
      <w:ins w:id="2895" w:author="Christos-Emmanouil Anastasiou" w:date="2020-05-12T18:58:00Z">
        <w:r w:rsidR="00F55472" w:rsidRPr="002F7C5D">
          <w:rPr>
            <w:rFonts w:ascii="Bell MT" w:hAnsi="Bell MT"/>
            <w:sz w:val="24"/>
            <w:szCs w:val="24"/>
            <w:rPrChange w:id="2896" w:author="Christos-Emmanouil Anastasiou" w:date="2020-05-13T16:48:00Z">
              <w:rPr/>
            </w:rPrChange>
          </w:rPr>
          <w:t xml:space="preserve"> popular </w:t>
        </w:r>
        <w:r w:rsidR="008202FC" w:rsidRPr="002F7C5D">
          <w:rPr>
            <w:rFonts w:ascii="Bell MT" w:hAnsi="Bell MT"/>
            <w:sz w:val="24"/>
            <w:szCs w:val="24"/>
            <w:rPrChange w:id="2897" w:author="Christos-Emmanouil Anastasiou" w:date="2020-05-13T16:48:00Z">
              <w:rPr/>
            </w:rPrChange>
          </w:rPr>
          <w:t>methods</w:t>
        </w:r>
      </w:ins>
      <w:ins w:id="2898" w:author="Christos-Emmanouil Anastasiou" w:date="2020-05-12T19:00:00Z">
        <w:r w:rsidR="00DA17CE" w:rsidRPr="002F7C5D">
          <w:rPr>
            <w:rFonts w:ascii="Bell MT" w:hAnsi="Bell MT"/>
            <w:sz w:val="24"/>
            <w:szCs w:val="24"/>
            <w:rPrChange w:id="2899" w:author="Christos-Emmanouil Anastasiou" w:date="2020-05-13T16:48:00Z">
              <w:rPr/>
            </w:rPrChange>
          </w:rPr>
          <w:t xml:space="preserve"> </w:t>
        </w:r>
      </w:ins>
      <w:ins w:id="2900" w:author="Christos-Emmanouil Anastasiou" w:date="2020-05-12T19:03:00Z">
        <w:r w:rsidR="00E2237B" w:rsidRPr="002F7C5D">
          <w:rPr>
            <w:rFonts w:ascii="Bell MT" w:hAnsi="Bell MT"/>
            <w:sz w:val="24"/>
            <w:szCs w:val="24"/>
            <w:rPrChange w:id="2901" w:author="Christos-Emmanouil Anastasiou" w:date="2020-05-13T16:48:00Z">
              <w:rPr/>
            </w:rPrChange>
          </w:rPr>
          <w:t>employed</w:t>
        </w:r>
      </w:ins>
      <w:ins w:id="2902" w:author="Christos-Emmanouil Anastasiou" w:date="2020-05-12T18:58:00Z">
        <w:r w:rsidR="008202FC" w:rsidRPr="002F7C5D">
          <w:rPr>
            <w:rFonts w:ascii="Bell MT" w:hAnsi="Bell MT"/>
            <w:sz w:val="24"/>
            <w:szCs w:val="24"/>
            <w:rPrChange w:id="2903" w:author="Christos-Emmanouil Anastasiou" w:date="2020-05-13T16:48:00Z">
              <w:rPr/>
            </w:rPrChange>
          </w:rPr>
          <w:t xml:space="preserve"> to simulate</w:t>
        </w:r>
      </w:ins>
      <w:ins w:id="2904" w:author="Christos-Emmanouil Anastasiou" w:date="2020-05-12T18:59:00Z">
        <w:r w:rsidR="00132127" w:rsidRPr="002F7C5D">
          <w:rPr>
            <w:rFonts w:ascii="Bell MT" w:hAnsi="Bell MT"/>
            <w:sz w:val="24"/>
            <w:szCs w:val="24"/>
            <w:rPrChange w:id="2905" w:author="Christos-Emmanouil Anastasiou" w:date="2020-05-13T16:48:00Z">
              <w:rPr/>
            </w:rPrChange>
          </w:rPr>
          <w:t xml:space="preserve"> destroyable en</w:t>
        </w:r>
        <w:r w:rsidR="00391627" w:rsidRPr="002F7C5D">
          <w:rPr>
            <w:rFonts w:ascii="Bell MT" w:hAnsi="Bell MT"/>
            <w:sz w:val="24"/>
            <w:szCs w:val="24"/>
            <w:rPrChange w:id="2906" w:author="Christos-Emmanouil Anastasiou" w:date="2020-05-13T16:48:00Z">
              <w:rPr/>
            </w:rPrChange>
          </w:rPr>
          <w:t>vironments</w:t>
        </w:r>
      </w:ins>
      <w:ins w:id="2907" w:author="Christos-Emmanouil Anastasiou" w:date="2020-05-14T00:18:00Z">
        <w:r w:rsidR="00D6601A">
          <w:rPr>
            <w:rFonts w:ascii="Bell MT" w:hAnsi="Bell MT"/>
            <w:sz w:val="24"/>
            <w:szCs w:val="24"/>
          </w:rPr>
          <w:t xml:space="preserve">, </w:t>
        </w:r>
      </w:ins>
      <w:ins w:id="2908" w:author="Christos-Emmanouil Anastasiou" w:date="2020-05-14T00:19:00Z">
        <w:r w:rsidR="00DE61EF">
          <w:rPr>
            <w:rFonts w:ascii="Bell MT" w:hAnsi="Bell MT"/>
            <w:sz w:val="24"/>
            <w:szCs w:val="24"/>
          </w:rPr>
          <w:t>emphasising</w:t>
        </w:r>
      </w:ins>
      <w:ins w:id="2909" w:author="Christos-Emmanouil Anastasiou" w:date="2020-05-14T00:18:00Z">
        <w:r w:rsidR="00D6601A">
          <w:rPr>
            <w:rFonts w:ascii="Bell MT" w:hAnsi="Bell MT"/>
            <w:sz w:val="24"/>
            <w:szCs w:val="24"/>
          </w:rPr>
          <w:t xml:space="preserve"> more on</w:t>
        </w:r>
      </w:ins>
      <w:ins w:id="2910" w:author="Christos-Emmanouil Anastasiou" w:date="2020-05-14T00:20:00Z">
        <w:r w:rsidR="008A788C">
          <w:rPr>
            <w:rFonts w:ascii="Bell MT" w:hAnsi="Bell MT"/>
            <w:sz w:val="24"/>
            <w:szCs w:val="24"/>
          </w:rPr>
          <w:t xml:space="preserve"> object destruction and</w:t>
        </w:r>
      </w:ins>
      <w:ins w:id="2911" w:author="Christos-Emmanouil Anastasiou" w:date="2020-05-14T00:18:00Z">
        <w:r w:rsidR="00D6601A">
          <w:rPr>
            <w:rFonts w:ascii="Bell MT" w:hAnsi="Bell MT"/>
            <w:sz w:val="24"/>
            <w:szCs w:val="24"/>
          </w:rPr>
          <w:t xml:space="preserve"> </w:t>
        </w:r>
        <w:r w:rsidR="00881B5B">
          <w:rPr>
            <w:rFonts w:ascii="Bell MT" w:hAnsi="Bell MT"/>
            <w:sz w:val="24"/>
            <w:szCs w:val="24"/>
          </w:rPr>
          <w:t xml:space="preserve">terrain deformation. </w:t>
        </w:r>
      </w:ins>
      <w:ins w:id="2912" w:author="Christos-Emmanouil Anastasiou" w:date="2020-05-12T19:34:00Z">
        <w:r w:rsidR="005C2A16" w:rsidRPr="002F7C5D">
          <w:rPr>
            <w:rFonts w:ascii="Bell MT" w:hAnsi="Bell MT"/>
            <w:sz w:val="24"/>
            <w:szCs w:val="24"/>
            <w:rPrChange w:id="2913" w:author="Christos-Emmanouil Anastasiou" w:date="2020-05-13T16:48:00Z">
              <w:rPr/>
            </w:rPrChange>
          </w:rPr>
          <w:t>Additionally, one</w:t>
        </w:r>
        <w:r w:rsidR="00DF773F" w:rsidRPr="002F7C5D">
          <w:rPr>
            <w:rFonts w:ascii="Bell MT" w:hAnsi="Bell MT"/>
            <w:sz w:val="24"/>
            <w:szCs w:val="24"/>
            <w:rPrChange w:id="2914" w:author="Christos-Emmanouil Anastasiou" w:date="2020-05-13T16:48:00Z">
              <w:rPr/>
            </w:rPrChange>
          </w:rPr>
          <w:t xml:space="preserve"> technique was chosen to be </w:t>
        </w:r>
      </w:ins>
      <w:ins w:id="2915" w:author="Christos-Emmanouil Anastasiou" w:date="2020-05-12T18:59:00Z">
        <w:r w:rsidR="00A065D9" w:rsidRPr="002F7C5D">
          <w:rPr>
            <w:rFonts w:ascii="Bell MT" w:hAnsi="Bell MT"/>
            <w:sz w:val="24"/>
            <w:szCs w:val="24"/>
            <w:rPrChange w:id="2916" w:author="Christos-Emmanouil Anastasiou" w:date="2020-05-13T16:48:00Z">
              <w:rPr/>
            </w:rPrChange>
          </w:rPr>
          <w:t>implemented</w:t>
        </w:r>
      </w:ins>
      <w:ins w:id="2917" w:author="Christos-Emmanouil Anastasiou" w:date="2020-05-12T19:34:00Z">
        <w:r w:rsidR="005C2A16" w:rsidRPr="002F7C5D">
          <w:rPr>
            <w:rFonts w:ascii="Bell MT" w:hAnsi="Bell MT"/>
            <w:sz w:val="24"/>
            <w:szCs w:val="24"/>
            <w:rPrChange w:id="2918" w:author="Christos-Emmanouil Anastasiou" w:date="2020-05-13T16:48:00Z">
              <w:rPr/>
            </w:rPrChange>
          </w:rPr>
          <w:t xml:space="preserve"> and tested</w:t>
        </w:r>
      </w:ins>
      <w:ins w:id="2919" w:author="Christos-Emmanouil Anastasiou" w:date="2020-05-12T18:59:00Z">
        <w:r w:rsidR="00A065D9" w:rsidRPr="002F7C5D">
          <w:rPr>
            <w:rFonts w:ascii="Bell MT" w:hAnsi="Bell MT"/>
            <w:sz w:val="24"/>
            <w:szCs w:val="24"/>
            <w:rPrChange w:id="2920" w:author="Christos-Emmanouil Anastasiou" w:date="2020-05-13T16:48:00Z">
              <w:rPr/>
            </w:rPrChange>
          </w:rPr>
          <w:t xml:space="preserve"> </w:t>
        </w:r>
      </w:ins>
      <w:ins w:id="2921" w:author="Christos-Emmanouil Anastasiou" w:date="2020-05-12T19:34:00Z">
        <w:r w:rsidR="00DF773F" w:rsidRPr="002F7C5D">
          <w:rPr>
            <w:rFonts w:ascii="Bell MT" w:hAnsi="Bell MT"/>
            <w:sz w:val="24"/>
            <w:szCs w:val="24"/>
            <w:rPrChange w:id="2922" w:author="Christos-Emmanouil Anastasiou" w:date="2020-05-13T16:48:00Z">
              <w:rPr/>
            </w:rPrChange>
          </w:rPr>
          <w:t>in a</w:t>
        </w:r>
      </w:ins>
      <w:ins w:id="2923" w:author="Christos-Emmanouil Anastasiou" w:date="2020-05-12T18:59:00Z">
        <w:r w:rsidR="00A065D9" w:rsidRPr="002F7C5D">
          <w:rPr>
            <w:rFonts w:ascii="Bell MT" w:hAnsi="Bell MT"/>
            <w:sz w:val="24"/>
            <w:szCs w:val="24"/>
            <w:rPrChange w:id="2924" w:author="Christos-Emmanouil Anastasiou" w:date="2020-05-13T16:48:00Z">
              <w:rPr/>
            </w:rPrChange>
          </w:rPr>
          <w:t xml:space="preserve"> simple </w:t>
        </w:r>
      </w:ins>
      <w:ins w:id="2925" w:author="Christos-Emmanouil Anastasiou" w:date="2020-05-12T19:00:00Z">
        <w:r w:rsidR="00A065D9" w:rsidRPr="002F7C5D">
          <w:rPr>
            <w:rFonts w:ascii="Bell MT" w:hAnsi="Bell MT"/>
            <w:sz w:val="24"/>
            <w:szCs w:val="24"/>
            <w:rPrChange w:id="2926" w:author="Christos-Emmanouil Anastasiou" w:date="2020-05-13T16:48:00Z">
              <w:rPr/>
            </w:rPrChange>
          </w:rPr>
          <w:t>3D environment using the DirectX 11 API</w:t>
        </w:r>
      </w:ins>
      <w:ins w:id="2927" w:author="Christos-Emmanouil Anastasiou" w:date="2020-05-14T00:09:00Z">
        <w:r w:rsidR="00C97336">
          <w:rPr>
            <w:rFonts w:ascii="Bell MT" w:hAnsi="Bell MT"/>
            <w:sz w:val="24"/>
            <w:szCs w:val="24"/>
          </w:rPr>
          <w:t>.</w:t>
        </w:r>
      </w:ins>
    </w:p>
    <w:p w14:paraId="137FB7AD" w14:textId="19E9BEED" w:rsidR="00AC03BD" w:rsidRDefault="00840887" w:rsidP="00EA08CD">
      <w:pPr>
        <w:ind w:left="720" w:firstLine="720"/>
        <w:rPr>
          <w:ins w:id="2928" w:author="Christos-Emmanouil Anastasiou" w:date="2020-05-14T15:16:00Z"/>
          <w:rFonts w:ascii="Bell MT" w:hAnsi="Bell MT"/>
          <w:sz w:val="24"/>
          <w:szCs w:val="24"/>
        </w:rPr>
        <w:pPrChange w:id="2929" w:author="Christos-Emmanouil Anastasiou" w:date="2020-05-14T15:21:00Z">
          <w:pPr>
            <w:ind w:left="720"/>
          </w:pPr>
        </w:pPrChange>
      </w:pPr>
      <w:ins w:id="2930" w:author="Christos-Emmanouil Anastasiou" w:date="2020-05-14T14:26:00Z">
        <w:r>
          <w:rPr>
            <w:rFonts w:ascii="Bell MT" w:hAnsi="Bell MT"/>
            <w:sz w:val="24"/>
            <w:szCs w:val="24"/>
          </w:rPr>
          <w:t xml:space="preserve">Before any research was conducted, a project planning methodology </w:t>
        </w:r>
        <w:r w:rsidR="00242CF3">
          <w:rPr>
            <w:rFonts w:ascii="Bell MT" w:hAnsi="Bell MT"/>
            <w:sz w:val="24"/>
            <w:szCs w:val="24"/>
          </w:rPr>
          <w:t xml:space="preserve">was chosen to manage the project. </w:t>
        </w:r>
      </w:ins>
      <w:ins w:id="2931" w:author="Christos-Emmanouil Anastasiou" w:date="2020-05-14T14:27:00Z">
        <w:r w:rsidR="00242CF3">
          <w:rPr>
            <w:rFonts w:ascii="Bell MT" w:hAnsi="Bell MT"/>
            <w:sz w:val="24"/>
            <w:szCs w:val="24"/>
          </w:rPr>
          <w:t xml:space="preserve">An agile approach </w:t>
        </w:r>
        <w:r w:rsidR="008B55FA">
          <w:rPr>
            <w:rFonts w:ascii="Bell MT" w:hAnsi="Bell MT"/>
            <w:sz w:val="24"/>
            <w:szCs w:val="24"/>
          </w:rPr>
          <w:t>was selected</w:t>
        </w:r>
      </w:ins>
      <w:ins w:id="2932" w:author="Christos-Emmanouil Anastasiou" w:date="2020-05-14T14:30:00Z">
        <w:r w:rsidR="00921260">
          <w:rPr>
            <w:rFonts w:ascii="Bell MT" w:hAnsi="Bell MT"/>
            <w:sz w:val="24"/>
            <w:szCs w:val="24"/>
          </w:rPr>
          <w:t xml:space="preserve"> with </w:t>
        </w:r>
      </w:ins>
      <w:ins w:id="2933" w:author="Christos-Emmanouil Anastasiou" w:date="2020-05-14T14:31:00Z">
        <w:r w:rsidR="00850B55">
          <w:rPr>
            <w:rFonts w:ascii="Bell MT" w:hAnsi="Bell MT"/>
            <w:sz w:val="24"/>
            <w:szCs w:val="24"/>
          </w:rPr>
          <w:t>some</w:t>
        </w:r>
      </w:ins>
      <w:ins w:id="2934" w:author="Christos-Emmanouil Anastasiou" w:date="2020-05-14T14:30:00Z">
        <w:r w:rsidR="00921260">
          <w:rPr>
            <w:rFonts w:ascii="Bell MT" w:hAnsi="Bell MT"/>
            <w:sz w:val="24"/>
            <w:szCs w:val="24"/>
          </w:rPr>
          <w:t xml:space="preserve"> slight modification</w:t>
        </w:r>
      </w:ins>
      <w:ins w:id="2935" w:author="Christos-Emmanouil Anastasiou" w:date="2020-05-14T14:31:00Z">
        <w:r w:rsidR="00850B55">
          <w:rPr>
            <w:rFonts w:ascii="Bell MT" w:hAnsi="Bell MT"/>
            <w:sz w:val="24"/>
            <w:szCs w:val="24"/>
          </w:rPr>
          <w:t>s</w:t>
        </w:r>
      </w:ins>
      <w:ins w:id="2936" w:author="Christos-Emmanouil Anastasiou" w:date="2020-05-14T14:30:00Z">
        <w:r w:rsidR="00AA68BC">
          <w:rPr>
            <w:rFonts w:ascii="Bell MT" w:hAnsi="Bell MT"/>
            <w:sz w:val="24"/>
            <w:szCs w:val="24"/>
          </w:rPr>
          <w:t xml:space="preserve"> to fit a </w:t>
        </w:r>
      </w:ins>
      <w:ins w:id="2937" w:author="Christos-Emmanouil Anastasiou" w:date="2020-05-14T14:31:00Z">
        <w:r w:rsidR="004B1D74">
          <w:rPr>
            <w:rFonts w:ascii="Bell MT" w:hAnsi="Bell MT"/>
            <w:sz w:val="24"/>
            <w:szCs w:val="24"/>
          </w:rPr>
          <w:t>solo project</w:t>
        </w:r>
        <w:r w:rsidR="00850B55">
          <w:rPr>
            <w:rFonts w:ascii="Bell MT" w:hAnsi="Bell MT"/>
            <w:sz w:val="24"/>
            <w:szCs w:val="24"/>
          </w:rPr>
          <w:t>. The approach</w:t>
        </w:r>
      </w:ins>
      <w:ins w:id="2938" w:author="Christos-Emmanouil Anastasiou" w:date="2020-05-14T14:27:00Z">
        <w:r w:rsidR="008B55FA">
          <w:rPr>
            <w:rFonts w:ascii="Bell MT" w:hAnsi="Bell MT"/>
            <w:sz w:val="24"/>
            <w:szCs w:val="24"/>
          </w:rPr>
          <w:t xml:space="preserve"> involv</w:t>
        </w:r>
      </w:ins>
      <w:ins w:id="2939" w:author="Christos-Emmanouil Anastasiou" w:date="2020-05-14T14:31:00Z">
        <w:r w:rsidR="00850B55">
          <w:rPr>
            <w:rFonts w:ascii="Bell MT" w:hAnsi="Bell MT"/>
            <w:sz w:val="24"/>
            <w:szCs w:val="24"/>
          </w:rPr>
          <w:t>ed</w:t>
        </w:r>
      </w:ins>
      <w:ins w:id="2940" w:author="Christos-Emmanouil Anastasiou" w:date="2020-05-14T14:27:00Z">
        <w:r w:rsidR="008B55FA">
          <w:rPr>
            <w:rFonts w:ascii="Bell MT" w:hAnsi="Bell MT"/>
            <w:sz w:val="24"/>
            <w:szCs w:val="24"/>
          </w:rPr>
          <w:t xml:space="preserve"> a variety of tools to support </w:t>
        </w:r>
      </w:ins>
      <w:ins w:id="2941" w:author="Christos-Emmanouil Anastasiou" w:date="2020-05-14T14:28:00Z">
        <w:r w:rsidR="00B31930">
          <w:rPr>
            <w:rFonts w:ascii="Bell MT" w:hAnsi="Bell MT"/>
            <w:sz w:val="24"/>
            <w:szCs w:val="24"/>
          </w:rPr>
          <w:t>development but also</w:t>
        </w:r>
      </w:ins>
      <w:ins w:id="2942" w:author="Christos-Emmanouil Anastasiou" w:date="2020-05-14T14:29:00Z">
        <w:r w:rsidR="009A74C3">
          <w:rPr>
            <w:rFonts w:ascii="Bell MT" w:hAnsi="Bell MT"/>
            <w:sz w:val="24"/>
            <w:szCs w:val="24"/>
          </w:rPr>
          <w:t xml:space="preserve"> to</w:t>
        </w:r>
      </w:ins>
      <w:ins w:id="2943" w:author="Christos-Emmanouil Anastasiou" w:date="2020-05-14T14:28:00Z">
        <w:r w:rsidR="00B31930">
          <w:rPr>
            <w:rFonts w:ascii="Bell MT" w:hAnsi="Bell MT"/>
            <w:sz w:val="24"/>
            <w:szCs w:val="24"/>
          </w:rPr>
          <w:t xml:space="preserve"> </w:t>
        </w:r>
      </w:ins>
      <w:ins w:id="2944" w:author="Christos-Emmanouil Anastasiou" w:date="2020-05-14T14:29:00Z">
        <w:r w:rsidR="009A74C3">
          <w:rPr>
            <w:rFonts w:ascii="Bell MT" w:hAnsi="Bell MT"/>
            <w:sz w:val="24"/>
            <w:szCs w:val="24"/>
          </w:rPr>
          <w:t>hold</w:t>
        </w:r>
      </w:ins>
      <w:ins w:id="2945" w:author="Christos-Emmanouil Anastasiou" w:date="2020-05-14T14:28:00Z">
        <w:r w:rsidR="00B31930">
          <w:rPr>
            <w:rFonts w:ascii="Bell MT" w:hAnsi="Bell MT"/>
            <w:sz w:val="24"/>
            <w:szCs w:val="24"/>
          </w:rPr>
          <w:t xml:space="preserve"> tasks and objectives </w:t>
        </w:r>
      </w:ins>
      <w:ins w:id="2946" w:author="Christos-Emmanouil Anastasiou" w:date="2020-05-14T14:29:00Z">
        <w:r w:rsidR="00274D76">
          <w:rPr>
            <w:rFonts w:ascii="Bell MT" w:hAnsi="Bell MT"/>
            <w:sz w:val="24"/>
            <w:szCs w:val="24"/>
          </w:rPr>
          <w:t>that were broken down in</w:t>
        </w:r>
      </w:ins>
      <w:ins w:id="2947" w:author="Christos-Emmanouil Anastasiou" w:date="2020-05-14T14:32:00Z">
        <w:r w:rsidR="00850B55">
          <w:rPr>
            <w:rFonts w:ascii="Bell MT" w:hAnsi="Bell MT"/>
            <w:sz w:val="24"/>
            <w:szCs w:val="24"/>
          </w:rPr>
          <w:t>to</w:t>
        </w:r>
      </w:ins>
      <w:ins w:id="2948" w:author="Christos-Emmanouil Anastasiou" w:date="2020-05-14T14:29:00Z">
        <w:r w:rsidR="00274D76">
          <w:rPr>
            <w:rFonts w:ascii="Bell MT" w:hAnsi="Bell MT"/>
            <w:sz w:val="24"/>
            <w:szCs w:val="24"/>
          </w:rPr>
          <w:t xml:space="preserve"> several iterations</w:t>
        </w:r>
      </w:ins>
      <w:ins w:id="2949" w:author="Christos-Emmanouil Anastasiou" w:date="2020-05-14T14:28:00Z">
        <w:r w:rsidR="00F54726">
          <w:rPr>
            <w:rFonts w:ascii="Bell MT" w:hAnsi="Bell MT"/>
            <w:sz w:val="24"/>
            <w:szCs w:val="24"/>
          </w:rPr>
          <w:t>.</w:t>
        </w:r>
      </w:ins>
      <w:ins w:id="2950" w:author="Christos-Emmanouil Anastasiou" w:date="2020-05-14T14:29:00Z">
        <w:r w:rsidR="00274D76">
          <w:rPr>
            <w:rFonts w:ascii="Bell MT" w:hAnsi="Bell MT"/>
            <w:sz w:val="24"/>
            <w:szCs w:val="24"/>
          </w:rPr>
          <w:t xml:space="preserve"> </w:t>
        </w:r>
      </w:ins>
    </w:p>
    <w:p w14:paraId="2A33296D" w14:textId="6A40A399" w:rsidR="005F7079" w:rsidRDefault="006C5D8C" w:rsidP="00D602A4">
      <w:pPr>
        <w:ind w:left="720" w:firstLine="720"/>
        <w:rPr>
          <w:ins w:id="2951" w:author="Christos-Emmanouil Anastasiou" w:date="2020-05-14T19:58:00Z"/>
          <w:rFonts w:ascii="Bell MT" w:hAnsi="Bell MT"/>
          <w:sz w:val="24"/>
          <w:szCs w:val="24"/>
        </w:rPr>
      </w:pPr>
      <w:ins w:id="2952" w:author="Christos-Emmanouil Anastasiou" w:date="2020-05-14T15:16:00Z">
        <w:r>
          <w:rPr>
            <w:rFonts w:ascii="Bell MT" w:hAnsi="Bell MT"/>
            <w:sz w:val="24"/>
            <w:szCs w:val="24"/>
          </w:rPr>
          <w:t>Alex Andrew’s “Srum of One”</w:t>
        </w:r>
      </w:ins>
      <w:ins w:id="2953" w:author="Christos-Emmanouil Anastasiou" w:date="2020-05-14T19:22:00Z">
        <w:r w:rsidR="007A2921">
          <w:rPr>
            <w:rFonts w:ascii="Bell MT" w:hAnsi="Bell MT"/>
            <w:sz w:val="24"/>
            <w:szCs w:val="24"/>
          </w:rPr>
          <w:t xml:space="preserve"> </w:t>
        </w:r>
        <w:r w:rsidR="007A2921" w:rsidRPr="00A6312B">
          <w:rPr>
            <w:rFonts w:ascii="Bell MT" w:hAnsi="Bell MT"/>
            <w:color w:val="FF0000"/>
            <w:sz w:val="24"/>
            <w:szCs w:val="24"/>
          </w:rPr>
          <w:t>[17]</w:t>
        </w:r>
      </w:ins>
      <w:ins w:id="2954" w:author="Christos-Emmanouil Anastasiou" w:date="2020-05-14T15:16:00Z">
        <w:r>
          <w:rPr>
            <w:rFonts w:ascii="Bell MT" w:hAnsi="Bell MT"/>
            <w:sz w:val="24"/>
            <w:szCs w:val="24"/>
          </w:rPr>
          <w:t xml:space="preserve"> version of agile</w:t>
        </w:r>
      </w:ins>
      <w:ins w:id="2955" w:author="Christos-Emmanouil Anastasiou" w:date="2020-05-14T15:17:00Z">
        <w:r w:rsidR="00CB0D62">
          <w:rPr>
            <w:rFonts w:ascii="Bell MT" w:hAnsi="Bell MT"/>
            <w:sz w:val="24"/>
            <w:szCs w:val="24"/>
          </w:rPr>
          <w:t xml:space="preserve"> was </w:t>
        </w:r>
      </w:ins>
      <w:ins w:id="2956" w:author="Christos-Emmanouil Anastasiou" w:date="2020-05-14T15:18:00Z">
        <w:r w:rsidR="00B0473F">
          <w:rPr>
            <w:rFonts w:ascii="Bell MT" w:hAnsi="Bell MT"/>
            <w:sz w:val="24"/>
            <w:szCs w:val="24"/>
          </w:rPr>
          <w:t>chosen to be followed</w:t>
        </w:r>
      </w:ins>
      <w:ins w:id="2957" w:author="Christos-Emmanouil Anastasiou" w:date="2020-05-14T15:45:00Z">
        <w:r w:rsidR="00AE1ACE">
          <w:rPr>
            <w:rFonts w:ascii="Bell MT" w:hAnsi="Bell MT"/>
            <w:sz w:val="24"/>
            <w:szCs w:val="24"/>
          </w:rPr>
          <w:t xml:space="preserve"> but</w:t>
        </w:r>
      </w:ins>
      <w:ins w:id="2958" w:author="Christos-Emmanouil Anastasiou" w:date="2020-05-14T15:18:00Z">
        <w:r w:rsidR="00B0473F">
          <w:rPr>
            <w:rFonts w:ascii="Bell MT" w:hAnsi="Bell MT"/>
            <w:sz w:val="24"/>
            <w:szCs w:val="24"/>
          </w:rPr>
          <w:t xml:space="preserve"> </w:t>
        </w:r>
        <w:r w:rsidR="00E427D6">
          <w:rPr>
            <w:rFonts w:ascii="Bell MT" w:hAnsi="Bell MT"/>
            <w:sz w:val="24"/>
            <w:szCs w:val="24"/>
          </w:rPr>
          <w:t xml:space="preserve">it was not followed </w:t>
        </w:r>
      </w:ins>
      <w:ins w:id="2959" w:author="Christos-Emmanouil Anastasiou" w:date="2020-05-14T15:30:00Z">
        <w:r w:rsidR="00343E4E">
          <w:rPr>
            <w:rFonts w:ascii="Bell MT" w:hAnsi="Bell MT"/>
            <w:sz w:val="24"/>
            <w:szCs w:val="24"/>
          </w:rPr>
          <w:t>to the letter</w:t>
        </w:r>
      </w:ins>
      <w:ins w:id="2960" w:author="Christos-Emmanouil Anastasiou" w:date="2020-05-14T15:22:00Z">
        <w:r w:rsidR="00D60562">
          <w:rPr>
            <w:rFonts w:ascii="Bell MT" w:hAnsi="Bell MT"/>
            <w:sz w:val="24"/>
            <w:szCs w:val="24"/>
          </w:rPr>
          <w:t xml:space="preserve">. For example, </w:t>
        </w:r>
      </w:ins>
      <w:ins w:id="2961" w:author="Christos-Emmanouil Anastasiou" w:date="2020-05-14T15:34:00Z">
        <w:r w:rsidR="00487395">
          <w:rPr>
            <w:rFonts w:ascii="Bell MT" w:hAnsi="Bell MT"/>
            <w:sz w:val="24"/>
            <w:szCs w:val="24"/>
          </w:rPr>
          <w:t xml:space="preserve">a product backlog was used to </w:t>
        </w:r>
        <w:r w:rsidR="00453F45">
          <w:rPr>
            <w:rFonts w:ascii="Bell MT" w:hAnsi="Bell MT"/>
            <w:sz w:val="24"/>
            <w:szCs w:val="24"/>
          </w:rPr>
          <w:t xml:space="preserve">list all the individual features that were thought to be important </w:t>
        </w:r>
      </w:ins>
      <w:ins w:id="2962" w:author="Christos-Emmanouil Anastasiou" w:date="2020-05-14T15:43:00Z">
        <w:r w:rsidR="00034BB1">
          <w:rPr>
            <w:rFonts w:ascii="Bell MT" w:hAnsi="Bell MT"/>
            <w:sz w:val="24"/>
            <w:szCs w:val="24"/>
          </w:rPr>
          <w:t xml:space="preserve">enough </w:t>
        </w:r>
      </w:ins>
      <w:ins w:id="2963" w:author="Christos-Emmanouil Anastasiou" w:date="2020-05-14T15:34:00Z">
        <w:r w:rsidR="00BD5DB8">
          <w:rPr>
            <w:rFonts w:ascii="Bell MT" w:hAnsi="Bell MT"/>
            <w:sz w:val="24"/>
            <w:szCs w:val="24"/>
          </w:rPr>
          <w:t xml:space="preserve">to be implemented on </w:t>
        </w:r>
      </w:ins>
      <w:ins w:id="2964" w:author="Christos-Emmanouil Anastasiou" w:date="2020-05-14T15:36:00Z">
        <w:r w:rsidR="005211E2">
          <w:rPr>
            <w:rFonts w:ascii="Bell MT" w:hAnsi="Bell MT"/>
            <w:sz w:val="24"/>
            <w:szCs w:val="24"/>
          </w:rPr>
          <w:t>the following</w:t>
        </w:r>
      </w:ins>
      <w:ins w:id="2965" w:author="Christos-Emmanouil Anastasiou" w:date="2020-05-14T15:34:00Z">
        <w:r w:rsidR="00BD5DB8">
          <w:rPr>
            <w:rFonts w:ascii="Bell MT" w:hAnsi="Bell MT"/>
            <w:sz w:val="24"/>
            <w:szCs w:val="24"/>
          </w:rPr>
          <w:t xml:space="preserve"> sprint</w:t>
        </w:r>
      </w:ins>
      <w:ins w:id="2966" w:author="Christos-Emmanouil Anastasiou" w:date="2020-05-14T15:44:00Z">
        <w:r w:rsidR="008E768E">
          <w:rPr>
            <w:rFonts w:ascii="Bell MT" w:hAnsi="Bell MT"/>
            <w:sz w:val="24"/>
            <w:szCs w:val="24"/>
          </w:rPr>
          <w:t>.</w:t>
        </w:r>
      </w:ins>
      <w:ins w:id="2967" w:author="Christos-Emmanouil Anastasiou" w:date="2020-05-14T15:46:00Z">
        <w:r w:rsidR="00AE1ACE">
          <w:rPr>
            <w:rFonts w:ascii="Bell MT" w:hAnsi="Bell MT"/>
            <w:sz w:val="24"/>
            <w:szCs w:val="24"/>
          </w:rPr>
          <w:t xml:space="preserve"> However,</w:t>
        </w:r>
      </w:ins>
      <w:ins w:id="2968" w:author="Christos-Emmanouil Anastasiou" w:date="2020-05-14T15:35:00Z">
        <w:r w:rsidR="00BD5DB8">
          <w:rPr>
            <w:rFonts w:ascii="Bell MT" w:hAnsi="Bell MT"/>
            <w:sz w:val="24"/>
            <w:szCs w:val="24"/>
          </w:rPr>
          <w:t xml:space="preserve"> </w:t>
        </w:r>
      </w:ins>
      <w:ins w:id="2969" w:author="Christos-Emmanouil Anastasiou" w:date="2020-05-14T15:46:00Z">
        <w:r w:rsidR="00AE1ACE">
          <w:rPr>
            <w:rFonts w:ascii="Bell MT" w:hAnsi="Bell MT"/>
            <w:sz w:val="24"/>
            <w:szCs w:val="24"/>
          </w:rPr>
          <w:t>t</w:t>
        </w:r>
      </w:ins>
      <w:ins w:id="2970" w:author="Christos-Emmanouil Anastasiou" w:date="2020-05-14T15:35:00Z">
        <w:r w:rsidR="00BD5DB8">
          <w:rPr>
            <w:rFonts w:ascii="Bell MT" w:hAnsi="Bell MT"/>
            <w:sz w:val="24"/>
            <w:szCs w:val="24"/>
          </w:rPr>
          <w:t>he method of number</w:t>
        </w:r>
        <w:r w:rsidR="00931A1C">
          <w:rPr>
            <w:rFonts w:ascii="Bell MT" w:hAnsi="Bell MT"/>
            <w:sz w:val="24"/>
            <w:szCs w:val="24"/>
          </w:rPr>
          <w:t xml:space="preserve">ing </w:t>
        </w:r>
      </w:ins>
      <w:ins w:id="2971" w:author="Christos-Emmanouil Anastasiou" w:date="2020-05-14T15:36:00Z">
        <w:r w:rsidR="00EF67C0">
          <w:rPr>
            <w:rFonts w:ascii="Bell MT" w:hAnsi="Bell MT"/>
            <w:sz w:val="24"/>
            <w:szCs w:val="24"/>
          </w:rPr>
          <w:t xml:space="preserve">the tasks </w:t>
        </w:r>
        <w:r w:rsidR="005211E2">
          <w:rPr>
            <w:rFonts w:ascii="Bell MT" w:hAnsi="Bell MT"/>
            <w:sz w:val="24"/>
            <w:szCs w:val="24"/>
          </w:rPr>
          <w:t xml:space="preserve">depending on the </w:t>
        </w:r>
        <w:r w:rsidR="00DC7602">
          <w:rPr>
            <w:rFonts w:ascii="Bell MT" w:hAnsi="Bell MT"/>
            <w:sz w:val="24"/>
            <w:szCs w:val="24"/>
          </w:rPr>
          <w:t xml:space="preserve">difficulty of each </w:t>
        </w:r>
      </w:ins>
      <w:ins w:id="2972" w:author="Christos-Emmanouil Anastasiou" w:date="2020-05-14T15:37:00Z">
        <w:r w:rsidR="00DC7602">
          <w:rPr>
            <w:rFonts w:ascii="Bell MT" w:hAnsi="Bell MT"/>
            <w:sz w:val="24"/>
            <w:szCs w:val="24"/>
          </w:rPr>
          <w:t>one</w:t>
        </w:r>
        <w:r w:rsidR="00794C22">
          <w:rPr>
            <w:rFonts w:ascii="Bell MT" w:hAnsi="Bell MT"/>
            <w:sz w:val="24"/>
            <w:szCs w:val="24"/>
          </w:rPr>
          <w:t xml:space="preserve"> to keep track of pro</w:t>
        </w:r>
      </w:ins>
      <w:ins w:id="2973" w:author="Christos-Emmanouil Anastasiou" w:date="2020-05-14T15:38:00Z">
        <w:r w:rsidR="00794C22">
          <w:rPr>
            <w:rFonts w:ascii="Bell MT" w:hAnsi="Bell MT"/>
            <w:sz w:val="24"/>
            <w:szCs w:val="24"/>
          </w:rPr>
          <w:t>ductivity levels</w:t>
        </w:r>
      </w:ins>
      <w:ins w:id="2974" w:author="Christos-Emmanouil Anastasiou" w:date="2020-05-14T15:37:00Z">
        <w:r w:rsidR="00DC7602">
          <w:rPr>
            <w:rFonts w:ascii="Bell MT" w:hAnsi="Bell MT"/>
            <w:sz w:val="24"/>
            <w:szCs w:val="24"/>
          </w:rPr>
          <w:t xml:space="preserve"> was </w:t>
        </w:r>
      </w:ins>
      <w:ins w:id="2975" w:author="Christos-Emmanouil Anastasiou" w:date="2020-05-14T15:38:00Z">
        <w:r w:rsidR="00FB05A4">
          <w:rPr>
            <w:rFonts w:ascii="Bell MT" w:hAnsi="Bell MT"/>
            <w:sz w:val="24"/>
            <w:szCs w:val="24"/>
          </w:rPr>
          <w:t>tested</w:t>
        </w:r>
      </w:ins>
      <w:ins w:id="2976" w:author="Christos-Emmanouil Anastasiou" w:date="2020-05-14T15:39:00Z">
        <w:r w:rsidR="00033DB9">
          <w:rPr>
            <w:rFonts w:ascii="Bell MT" w:hAnsi="Bell MT"/>
            <w:sz w:val="24"/>
            <w:szCs w:val="24"/>
          </w:rPr>
          <w:t xml:space="preserve"> </w:t>
        </w:r>
        <w:r w:rsidR="00D74D34">
          <w:rPr>
            <w:rFonts w:ascii="Bell MT" w:hAnsi="Bell MT"/>
            <w:sz w:val="24"/>
            <w:szCs w:val="24"/>
          </w:rPr>
          <w:t>during research</w:t>
        </w:r>
      </w:ins>
      <w:ins w:id="2977" w:author="Christos-Emmanouil Anastasiou" w:date="2020-05-14T15:38:00Z">
        <w:r w:rsidR="00FB05A4">
          <w:rPr>
            <w:rFonts w:ascii="Bell MT" w:hAnsi="Bell MT"/>
            <w:sz w:val="24"/>
            <w:szCs w:val="24"/>
          </w:rPr>
          <w:t xml:space="preserve"> but was not used properly </w:t>
        </w:r>
      </w:ins>
      <w:ins w:id="2978" w:author="Christos-Emmanouil Anastasiou" w:date="2020-05-14T15:40:00Z">
        <w:r w:rsidR="00864832">
          <w:rPr>
            <w:rFonts w:ascii="Bell MT" w:hAnsi="Bell MT"/>
            <w:sz w:val="24"/>
            <w:szCs w:val="24"/>
          </w:rPr>
          <w:t>as th</w:t>
        </w:r>
      </w:ins>
      <w:ins w:id="2979" w:author="Christos-Emmanouil Anastasiou" w:date="2020-05-14T15:41:00Z">
        <w:r w:rsidR="00864832">
          <w:rPr>
            <w:rFonts w:ascii="Bell MT" w:hAnsi="Bell MT"/>
            <w:sz w:val="24"/>
            <w:szCs w:val="24"/>
          </w:rPr>
          <w:t>e tool used for tracking the numbers</w:t>
        </w:r>
        <w:r w:rsidR="00F568ED">
          <w:rPr>
            <w:rFonts w:ascii="Bell MT" w:hAnsi="Bell MT"/>
            <w:sz w:val="24"/>
            <w:szCs w:val="24"/>
          </w:rPr>
          <w:t xml:space="preserve"> </w:t>
        </w:r>
      </w:ins>
      <w:ins w:id="2980" w:author="Christos-Emmanouil Anastasiou" w:date="2020-05-14T15:42:00Z">
        <w:r w:rsidR="00B15A48">
          <w:rPr>
            <w:rFonts w:ascii="Bell MT" w:hAnsi="Bell MT"/>
            <w:sz w:val="24"/>
            <w:szCs w:val="24"/>
          </w:rPr>
          <w:t>– Microsoft’s</w:t>
        </w:r>
      </w:ins>
      <w:ins w:id="2981" w:author="Christos-Emmanouil Anastasiou" w:date="2020-05-14T15:41:00Z">
        <w:r w:rsidR="00F568ED">
          <w:rPr>
            <w:rFonts w:ascii="Bell MT" w:hAnsi="Bell MT"/>
            <w:sz w:val="24"/>
            <w:szCs w:val="24"/>
          </w:rPr>
          <w:t xml:space="preserve"> OneNote -</w:t>
        </w:r>
        <w:r w:rsidR="00864832">
          <w:rPr>
            <w:rFonts w:ascii="Bell MT" w:hAnsi="Bell MT"/>
            <w:sz w:val="24"/>
            <w:szCs w:val="24"/>
          </w:rPr>
          <w:t xml:space="preserve"> was </w:t>
        </w:r>
        <w:r w:rsidR="00F568ED">
          <w:rPr>
            <w:rFonts w:ascii="Bell MT" w:hAnsi="Bell MT"/>
            <w:sz w:val="24"/>
            <w:szCs w:val="24"/>
          </w:rPr>
          <w:t>not used frequently thus it was quickly forgotte</w:t>
        </w:r>
      </w:ins>
      <w:ins w:id="2982" w:author="Christos-Emmanouil Anastasiou" w:date="2020-05-14T15:42:00Z">
        <w:r w:rsidR="00B15A48">
          <w:rPr>
            <w:rFonts w:ascii="Bell MT" w:hAnsi="Bell MT"/>
            <w:sz w:val="24"/>
            <w:szCs w:val="24"/>
          </w:rPr>
          <w:t xml:space="preserve">n and later abandoned. </w:t>
        </w:r>
      </w:ins>
      <w:ins w:id="2983" w:author="Christos-Emmanouil Anastasiou" w:date="2020-05-14T15:47:00Z">
        <w:r w:rsidR="00F17AB4">
          <w:rPr>
            <w:rFonts w:ascii="Bell MT" w:hAnsi="Bell MT"/>
            <w:sz w:val="24"/>
            <w:szCs w:val="24"/>
          </w:rPr>
          <w:t>Another example</w:t>
        </w:r>
        <w:r w:rsidR="00A919DA">
          <w:rPr>
            <w:rFonts w:ascii="Bell MT" w:hAnsi="Bell MT"/>
            <w:sz w:val="24"/>
            <w:szCs w:val="24"/>
          </w:rPr>
          <w:t xml:space="preserve"> is daily sc</w:t>
        </w:r>
      </w:ins>
      <w:ins w:id="2984" w:author="Christos-Emmanouil Anastasiou" w:date="2020-05-14T18:49:00Z">
        <w:r w:rsidR="00CA7D63">
          <w:rPr>
            <w:rFonts w:ascii="Bell MT" w:hAnsi="Bell MT"/>
            <w:sz w:val="24"/>
            <w:szCs w:val="24"/>
          </w:rPr>
          <w:t>r</w:t>
        </w:r>
      </w:ins>
      <w:ins w:id="2985" w:author="Christos-Emmanouil Anastasiou" w:date="2020-05-14T15:48:00Z">
        <w:r w:rsidR="00A919DA">
          <w:rPr>
            <w:rFonts w:ascii="Bell MT" w:hAnsi="Bell MT"/>
            <w:sz w:val="24"/>
            <w:szCs w:val="24"/>
          </w:rPr>
          <w:t>um.</w:t>
        </w:r>
      </w:ins>
      <w:ins w:id="2986" w:author="Christos-Emmanouil Anastasiou" w:date="2020-05-14T18:54:00Z">
        <w:r w:rsidR="00A8246C">
          <w:rPr>
            <w:rFonts w:ascii="Bell MT" w:hAnsi="Bell MT"/>
            <w:sz w:val="24"/>
            <w:szCs w:val="24"/>
          </w:rPr>
          <w:t xml:space="preserve"> A </w:t>
        </w:r>
        <w:r w:rsidR="00D1252E">
          <w:rPr>
            <w:rFonts w:ascii="Bell MT" w:hAnsi="Bell MT"/>
            <w:sz w:val="24"/>
            <w:szCs w:val="24"/>
          </w:rPr>
          <w:t>text</w:t>
        </w:r>
        <w:r w:rsidR="00A8246C">
          <w:rPr>
            <w:rFonts w:ascii="Bell MT" w:hAnsi="Bell MT"/>
            <w:sz w:val="24"/>
            <w:szCs w:val="24"/>
          </w:rPr>
          <w:t xml:space="preserve"> file was used initially to answer questions such as what was accomplished the previous day, what was going to be done the same day and what obstacles blocked uncompleted tasks. </w:t>
        </w:r>
      </w:ins>
      <w:ins w:id="2987" w:author="Christos-Emmanouil Anastasiou" w:date="2020-05-14T15:48:00Z">
        <w:r w:rsidR="00A919DA">
          <w:rPr>
            <w:rFonts w:ascii="Bell MT" w:hAnsi="Bell MT"/>
            <w:sz w:val="24"/>
            <w:szCs w:val="24"/>
          </w:rPr>
          <w:t>A</w:t>
        </w:r>
      </w:ins>
      <w:ins w:id="2988" w:author="Christos-Emmanouil Anastasiou" w:date="2020-05-14T18:56:00Z">
        <w:r w:rsidR="008164A7">
          <w:rPr>
            <w:rFonts w:ascii="Bell MT" w:hAnsi="Bell MT"/>
            <w:sz w:val="24"/>
            <w:szCs w:val="24"/>
          </w:rPr>
          <w:t xml:space="preserve"> personal</w:t>
        </w:r>
      </w:ins>
      <w:ins w:id="2989" w:author="Christos-Emmanouil Anastasiou" w:date="2020-05-14T15:48:00Z">
        <w:r w:rsidR="006A6063">
          <w:rPr>
            <w:rFonts w:ascii="Bell MT" w:hAnsi="Bell MT"/>
            <w:sz w:val="24"/>
            <w:szCs w:val="24"/>
          </w:rPr>
          <w:t xml:space="preserve"> logbook</w:t>
        </w:r>
      </w:ins>
      <w:ins w:id="2990" w:author="Christos-Emmanouil Anastasiou" w:date="2020-05-14T18:56:00Z">
        <w:r w:rsidR="00E02C23">
          <w:rPr>
            <w:rFonts w:ascii="Bell MT" w:hAnsi="Bell MT"/>
            <w:sz w:val="24"/>
            <w:szCs w:val="24"/>
          </w:rPr>
          <w:t xml:space="preserve"> </w:t>
        </w:r>
        <w:r w:rsidR="00500CAB">
          <w:rPr>
            <w:rFonts w:ascii="Bell MT" w:hAnsi="Bell MT"/>
            <w:sz w:val="24"/>
            <w:szCs w:val="24"/>
          </w:rPr>
          <w:t xml:space="preserve">proved </w:t>
        </w:r>
        <w:r w:rsidR="00C73F9F">
          <w:rPr>
            <w:rFonts w:ascii="Bell MT" w:hAnsi="Bell MT"/>
            <w:sz w:val="24"/>
            <w:szCs w:val="24"/>
          </w:rPr>
          <w:t xml:space="preserve">to </w:t>
        </w:r>
        <w:r w:rsidR="003D729E">
          <w:rPr>
            <w:rFonts w:ascii="Bell MT" w:hAnsi="Bell MT"/>
            <w:sz w:val="24"/>
            <w:szCs w:val="24"/>
          </w:rPr>
          <w:t>more useful</w:t>
        </w:r>
        <w:r w:rsidR="00873852">
          <w:rPr>
            <w:rFonts w:ascii="Bell MT" w:hAnsi="Bell MT"/>
            <w:sz w:val="24"/>
            <w:szCs w:val="24"/>
          </w:rPr>
          <w:t xml:space="preserve"> though</w:t>
        </w:r>
        <w:r w:rsidR="00A9795E">
          <w:rPr>
            <w:rFonts w:ascii="Bell MT" w:hAnsi="Bell MT"/>
            <w:sz w:val="24"/>
            <w:szCs w:val="24"/>
          </w:rPr>
          <w:t>.</w:t>
        </w:r>
        <w:r w:rsidR="00873852">
          <w:rPr>
            <w:rFonts w:ascii="Bell MT" w:hAnsi="Bell MT"/>
            <w:sz w:val="24"/>
            <w:szCs w:val="24"/>
          </w:rPr>
          <w:t xml:space="preserve"> </w:t>
        </w:r>
      </w:ins>
      <w:ins w:id="2991" w:author="Christos-Emmanouil Anastasiou" w:date="2020-05-14T18:57:00Z">
        <w:r w:rsidR="00873852">
          <w:rPr>
            <w:rFonts w:ascii="Bell MT" w:hAnsi="Bell MT"/>
            <w:sz w:val="24"/>
            <w:szCs w:val="24"/>
          </w:rPr>
          <w:t>The logbook</w:t>
        </w:r>
      </w:ins>
      <w:ins w:id="2992" w:author="Christos-Emmanouil Anastasiou" w:date="2020-05-14T15:48:00Z">
        <w:r w:rsidR="006A6063">
          <w:rPr>
            <w:rFonts w:ascii="Bell MT" w:hAnsi="Bell MT"/>
            <w:sz w:val="24"/>
            <w:szCs w:val="24"/>
          </w:rPr>
          <w:t xml:space="preserve"> could be accessed online</w:t>
        </w:r>
      </w:ins>
      <w:ins w:id="2993" w:author="Christos-Emmanouil Anastasiou" w:date="2020-05-14T18:57:00Z">
        <w:r w:rsidR="00682C44">
          <w:rPr>
            <w:rFonts w:ascii="Bell MT" w:hAnsi="Bell MT"/>
            <w:sz w:val="24"/>
            <w:szCs w:val="24"/>
          </w:rPr>
          <w:t xml:space="preserve"> and</w:t>
        </w:r>
      </w:ins>
      <w:ins w:id="2994" w:author="Christos-Emmanouil Anastasiou" w:date="2020-05-14T15:48:00Z">
        <w:r w:rsidR="006A6063">
          <w:rPr>
            <w:rFonts w:ascii="Bell MT" w:hAnsi="Bell MT"/>
            <w:sz w:val="24"/>
            <w:szCs w:val="24"/>
          </w:rPr>
          <w:t xml:space="preserve"> was</w:t>
        </w:r>
      </w:ins>
      <w:ins w:id="2995" w:author="Christos-Emmanouil Anastasiou" w:date="2020-05-14T15:49:00Z">
        <w:r w:rsidR="008C09ED">
          <w:rPr>
            <w:rFonts w:ascii="Bell MT" w:hAnsi="Bell MT"/>
            <w:sz w:val="24"/>
            <w:szCs w:val="24"/>
          </w:rPr>
          <w:t xml:space="preserve"> used for making notes, </w:t>
        </w:r>
      </w:ins>
      <w:ins w:id="2996" w:author="Christos-Emmanouil Anastasiou" w:date="2020-05-14T15:50:00Z">
        <w:r w:rsidR="008C09ED">
          <w:rPr>
            <w:rFonts w:ascii="Bell MT" w:hAnsi="Bell MT"/>
            <w:sz w:val="24"/>
            <w:szCs w:val="24"/>
          </w:rPr>
          <w:t xml:space="preserve">updating what </w:t>
        </w:r>
        <w:r w:rsidR="00635EE6">
          <w:rPr>
            <w:rFonts w:ascii="Bell MT" w:hAnsi="Bell MT"/>
            <w:sz w:val="24"/>
            <w:szCs w:val="24"/>
          </w:rPr>
          <w:t xml:space="preserve">was accomplished in the day in regards of the project and for leaving any questions that would </w:t>
        </w:r>
      </w:ins>
      <w:ins w:id="2997" w:author="Christos-Emmanouil Anastasiou" w:date="2020-05-14T18:50:00Z">
        <w:r w:rsidR="00C833BA">
          <w:rPr>
            <w:rFonts w:ascii="Bell MT" w:hAnsi="Bell MT"/>
            <w:sz w:val="24"/>
            <w:szCs w:val="24"/>
          </w:rPr>
          <w:t>require</w:t>
        </w:r>
      </w:ins>
      <w:ins w:id="2998" w:author="Christos-Emmanouil Anastasiou" w:date="2020-05-14T15:50:00Z">
        <w:r w:rsidR="00635EE6">
          <w:rPr>
            <w:rFonts w:ascii="Bell MT" w:hAnsi="Bell MT"/>
            <w:sz w:val="24"/>
            <w:szCs w:val="24"/>
          </w:rPr>
          <w:t xml:space="preserve"> fur</w:t>
        </w:r>
        <w:r w:rsidR="00191819">
          <w:rPr>
            <w:rFonts w:ascii="Bell MT" w:hAnsi="Bell MT"/>
            <w:sz w:val="24"/>
            <w:szCs w:val="24"/>
          </w:rPr>
          <w:t xml:space="preserve">ther research. </w:t>
        </w:r>
      </w:ins>
      <w:ins w:id="2999" w:author="Christos-Emmanouil Anastasiou" w:date="2020-05-14T19:02:00Z">
        <w:r w:rsidR="00A970F2">
          <w:rPr>
            <w:rFonts w:ascii="Bell MT" w:hAnsi="Bell MT"/>
            <w:sz w:val="24"/>
            <w:szCs w:val="24"/>
          </w:rPr>
          <w:t xml:space="preserve">Trello </w:t>
        </w:r>
        <w:r w:rsidR="009D6D05">
          <w:rPr>
            <w:rFonts w:ascii="Bell MT" w:hAnsi="Bell MT"/>
            <w:sz w:val="24"/>
            <w:szCs w:val="24"/>
          </w:rPr>
          <w:t xml:space="preserve">proved to be </w:t>
        </w:r>
        <w:r w:rsidR="00D757CA">
          <w:rPr>
            <w:rFonts w:ascii="Bell MT" w:hAnsi="Bell MT"/>
            <w:sz w:val="24"/>
            <w:szCs w:val="24"/>
          </w:rPr>
          <w:t xml:space="preserve">a very useful </w:t>
        </w:r>
      </w:ins>
      <w:ins w:id="3000" w:author="Christos-Emmanouil Anastasiou" w:date="2020-05-14T19:13:00Z">
        <w:r w:rsidR="001812E1">
          <w:rPr>
            <w:rFonts w:ascii="Bell MT" w:hAnsi="Bell MT"/>
            <w:sz w:val="24"/>
            <w:szCs w:val="24"/>
          </w:rPr>
          <w:t xml:space="preserve">online </w:t>
        </w:r>
      </w:ins>
      <w:ins w:id="3001" w:author="Christos-Emmanouil Anastasiou" w:date="2020-05-14T19:02:00Z">
        <w:r w:rsidR="00D757CA">
          <w:rPr>
            <w:rFonts w:ascii="Bell MT" w:hAnsi="Bell MT"/>
            <w:sz w:val="24"/>
            <w:szCs w:val="24"/>
          </w:rPr>
          <w:t xml:space="preserve">tool </w:t>
        </w:r>
        <w:r w:rsidR="0087723C">
          <w:rPr>
            <w:rFonts w:ascii="Bell MT" w:hAnsi="Bell MT"/>
            <w:sz w:val="24"/>
            <w:szCs w:val="24"/>
          </w:rPr>
          <w:t xml:space="preserve">to </w:t>
        </w:r>
      </w:ins>
      <w:ins w:id="3002" w:author="Christos-Emmanouil Anastasiou" w:date="2020-05-14T19:03:00Z">
        <w:r w:rsidR="00B11CEC">
          <w:rPr>
            <w:rFonts w:ascii="Bell MT" w:hAnsi="Bell MT"/>
            <w:sz w:val="24"/>
            <w:szCs w:val="24"/>
          </w:rPr>
          <w:t>make the product backlog</w:t>
        </w:r>
        <w:r w:rsidR="00B66910">
          <w:rPr>
            <w:rFonts w:ascii="Bell MT" w:hAnsi="Bell MT"/>
            <w:sz w:val="24"/>
            <w:szCs w:val="24"/>
          </w:rPr>
          <w:t>, MOSCOW,</w:t>
        </w:r>
      </w:ins>
      <w:ins w:id="3003" w:author="Christos-Emmanouil Anastasiou" w:date="2020-05-14T19:05:00Z">
        <w:r w:rsidR="00461287">
          <w:rPr>
            <w:rFonts w:ascii="Bell MT" w:hAnsi="Bell MT"/>
            <w:sz w:val="24"/>
            <w:szCs w:val="24"/>
          </w:rPr>
          <w:t xml:space="preserve"> track</w:t>
        </w:r>
      </w:ins>
      <w:ins w:id="3004" w:author="Christos-Emmanouil Anastasiou" w:date="2020-05-14T19:03:00Z">
        <w:r w:rsidR="00B66910">
          <w:rPr>
            <w:rFonts w:ascii="Bell MT" w:hAnsi="Bell MT"/>
            <w:sz w:val="24"/>
            <w:szCs w:val="24"/>
          </w:rPr>
          <w:t xml:space="preserve"> daily tasks</w:t>
        </w:r>
        <w:r w:rsidR="008A6F44">
          <w:rPr>
            <w:rFonts w:ascii="Bell MT" w:hAnsi="Bell MT"/>
            <w:sz w:val="24"/>
            <w:szCs w:val="24"/>
          </w:rPr>
          <w:t xml:space="preserve"> as well as </w:t>
        </w:r>
        <w:r w:rsidR="00F22AE4">
          <w:rPr>
            <w:rFonts w:ascii="Bell MT" w:hAnsi="Bell MT"/>
            <w:sz w:val="24"/>
            <w:szCs w:val="24"/>
          </w:rPr>
          <w:t xml:space="preserve">use it concurrently with TeamGantt to </w:t>
        </w:r>
        <w:r w:rsidR="00F3206F">
          <w:rPr>
            <w:rFonts w:ascii="Bell MT" w:hAnsi="Bell MT"/>
            <w:sz w:val="24"/>
            <w:szCs w:val="24"/>
          </w:rPr>
          <w:t xml:space="preserve">set </w:t>
        </w:r>
      </w:ins>
      <w:ins w:id="3005" w:author="Christos-Emmanouil Anastasiou" w:date="2020-05-14T19:04:00Z">
        <w:r w:rsidR="00353A7F">
          <w:rPr>
            <w:rFonts w:ascii="Bell MT" w:hAnsi="Bell MT"/>
            <w:sz w:val="24"/>
            <w:szCs w:val="24"/>
          </w:rPr>
          <w:t xml:space="preserve">tasks and </w:t>
        </w:r>
        <w:r w:rsidR="00AE2B1D">
          <w:rPr>
            <w:rFonts w:ascii="Bell MT" w:hAnsi="Bell MT"/>
            <w:sz w:val="24"/>
            <w:szCs w:val="24"/>
          </w:rPr>
          <w:t>deadlines for each iteration that would</w:t>
        </w:r>
      </w:ins>
      <w:ins w:id="3006" w:author="Christos-Emmanouil Anastasiou" w:date="2020-05-14T19:05:00Z">
        <w:r w:rsidR="00461287">
          <w:rPr>
            <w:rFonts w:ascii="Bell MT" w:hAnsi="Bell MT"/>
            <w:sz w:val="24"/>
            <w:szCs w:val="24"/>
          </w:rPr>
          <w:t xml:space="preserve"> be</w:t>
        </w:r>
      </w:ins>
      <w:ins w:id="3007" w:author="Christos-Emmanouil Anastasiou" w:date="2020-05-14T19:04:00Z">
        <w:r w:rsidR="00AE2B1D">
          <w:rPr>
            <w:rFonts w:ascii="Bell MT" w:hAnsi="Bell MT"/>
            <w:sz w:val="24"/>
            <w:szCs w:val="24"/>
          </w:rPr>
          <w:t xml:space="preserve"> </w:t>
        </w:r>
      </w:ins>
      <w:ins w:id="3008" w:author="Christos-Emmanouil Anastasiou" w:date="2020-05-14T19:05:00Z">
        <w:r w:rsidR="00AF7FD3">
          <w:rPr>
            <w:rFonts w:ascii="Bell MT" w:hAnsi="Bell MT"/>
            <w:sz w:val="24"/>
            <w:szCs w:val="24"/>
          </w:rPr>
          <w:t>represented automatically</w:t>
        </w:r>
      </w:ins>
      <w:ins w:id="3009" w:author="Christos-Emmanouil Anastasiou" w:date="2020-05-14T19:08:00Z">
        <w:r w:rsidR="00F5405A">
          <w:rPr>
            <w:rFonts w:ascii="Bell MT" w:hAnsi="Bell MT"/>
            <w:sz w:val="24"/>
            <w:szCs w:val="24"/>
          </w:rPr>
          <w:t xml:space="preserve"> in</w:t>
        </w:r>
      </w:ins>
      <w:ins w:id="3010" w:author="Christos-Emmanouil Anastasiou" w:date="2020-05-14T19:04:00Z">
        <w:r w:rsidR="00AE2B1D">
          <w:rPr>
            <w:rFonts w:ascii="Bell MT" w:hAnsi="Bell MT"/>
            <w:sz w:val="24"/>
            <w:szCs w:val="24"/>
          </w:rPr>
          <w:t xml:space="preserve"> a Gantt chart</w:t>
        </w:r>
        <w:r w:rsidR="005E1D88">
          <w:rPr>
            <w:rFonts w:ascii="Bell MT" w:hAnsi="Bell MT"/>
            <w:sz w:val="24"/>
            <w:szCs w:val="24"/>
          </w:rPr>
          <w:t>.</w:t>
        </w:r>
      </w:ins>
      <w:ins w:id="3011" w:author="Christos-Emmanouil Anastasiou" w:date="2020-05-14T19:26:00Z">
        <w:r w:rsidR="00CB0D6A">
          <w:rPr>
            <w:rFonts w:ascii="Bell MT" w:hAnsi="Bell MT"/>
            <w:sz w:val="24"/>
            <w:szCs w:val="24"/>
          </w:rPr>
          <w:t xml:space="preserve"> </w:t>
        </w:r>
      </w:ins>
      <w:ins w:id="3012" w:author="Christos-Emmanouil Anastasiou" w:date="2020-05-14T19:28:00Z">
        <w:r w:rsidR="00277238">
          <w:rPr>
            <w:rFonts w:ascii="Bell MT" w:hAnsi="Bell MT"/>
            <w:sz w:val="24"/>
            <w:szCs w:val="24"/>
          </w:rPr>
          <w:t>Story time was mer</w:t>
        </w:r>
      </w:ins>
      <w:ins w:id="3013" w:author="Christos-Emmanouil Anastasiou" w:date="2020-05-14T19:29:00Z">
        <w:r w:rsidR="00277238">
          <w:rPr>
            <w:rFonts w:ascii="Bell MT" w:hAnsi="Bell MT"/>
            <w:sz w:val="24"/>
            <w:szCs w:val="24"/>
          </w:rPr>
          <w:t xml:space="preserve">ged at the end of each iteration with </w:t>
        </w:r>
        <w:r w:rsidR="00785E6E">
          <w:rPr>
            <w:rFonts w:ascii="Bell MT" w:hAnsi="Bell MT"/>
            <w:sz w:val="24"/>
            <w:szCs w:val="24"/>
          </w:rPr>
          <w:t>review and retrospective</w:t>
        </w:r>
      </w:ins>
      <w:ins w:id="3014" w:author="Christos-Emmanouil Anastasiou" w:date="2020-05-14T19:31:00Z">
        <w:r w:rsidR="00364635">
          <w:rPr>
            <w:rFonts w:ascii="Bell MT" w:hAnsi="Bell MT"/>
            <w:sz w:val="24"/>
            <w:szCs w:val="24"/>
          </w:rPr>
          <w:t xml:space="preserve"> to brainstorm new objectives to add to the next iteration</w:t>
        </w:r>
      </w:ins>
      <w:ins w:id="3015" w:author="Christos-Emmanouil Anastasiou" w:date="2020-05-14T19:30:00Z">
        <w:r w:rsidR="00121F33">
          <w:rPr>
            <w:rFonts w:ascii="Bell MT" w:hAnsi="Bell MT"/>
            <w:sz w:val="24"/>
            <w:szCs w:val="24"/>
          </w:rPr>
          <w:t xml:space="preserve">. </w:t>
        </w:r>
      </w:ins>
      <w:ins w:id="3016" w:author="Christos-Emmanouil Anastasiou" w:date="2020-05-14T19:31:00Z">
        <w:r w:rsidR="00364635">
          <w:rPr>
            <w:rFonts w:ascii="Bell MT" w:hAnsi="Bell MT"/>
            <w:sz w:val="24"/>
            <w:szCs w:val="24"/>
          </w:rPr>
          <w:t xml:space="preserve">However, </w:t>
        </w:r>
      </w:ins>
      <w:ins w:id="3017" w:author="Christos-Emmanouil Anastasiou" w:date="2020-05-14T19:32:00Z">
        <w:r w:rsidR="00364635">
          <w:rPr>
            <w:rFonts w:ascii="Bell MT" w:hAnsi="Bell MT"/>
            <w:sz w:val="24"/>
            <w:szCs w:val="24"/>
          </w:rPr>
          <w:t xml:space="preserve">review and retrospective </w:t>
        </w:r>
      </w:ins>
      <w:ins w:id="3018" w:author="Christos-Emmanouil Anastasiou" w:date="2020-05-14T19:34:00Z">
        <w:r w:rsidR="00364635">
          <w:rPr>
            <w:rFonts w:ascii="Bell MT" w:hAnsi="Bell MT"/>
            <w:sz w:val="24"/>
            <w:szCs w:val="24"/>
          </w:rPr>
          <w:t>for</w:t>
        </w:r>
      </w:ins>
      <w:ins w:id="3019" w:author="Christos-Emmanouil Anastasiou" w:date="2020-05-14T19:32:00Z">
        <w:r w:rsidR="00364635">
          <w:rPr>
            <w:rFonts w:ascii="Bell MT" w:hAnsi="Bell MT"/>
            <w:sz w:val="24"/>
            <w:szCs w:val="24"/>
          </w:rPr>
          <w:t xml:space="preserve"> the lat</w:t>
        </w:r>
      </w:ins>
      <w:ins w:id="3020" w:author="Christos-Emmanouil Anastasiou" w:date="2020-05-14T19:34:00Z">
        <w:r w:rsidR="00364635">
          <w:rPr>
            <w:rFonts w:ascii="Bell MT" w:hAnsi="Bell MT"/>
            <w:sz w:val="24"/>
            <w:szCs w:val="24"/>
          </w:rPr>
          <w:t>er</w:t>
        </w:r>
      </w:ins>
      <w:ins w:id="3021" w:author="Christos-Emmanouil Anastasiou" w:date="2020-05-14T19:32:00Z">
        <w:r w:rsidR="00364635">
          <w:rPr>
            <w:rFonts w:ascii="Bell MT" w:hAnsi="Bell MT"/>
            <w:sz w:val="24"/>
            <w:szCs w:val="24"/>
          </w:rPr>
          <w:t xml:space="preserve"> iteration</w:t>
        </w:r>
      </w:ins>
      <w:ins w:id="3022" w:author="Christos-Emmanouil Anastasiou" w:date="2020-05-14T19:34:00Z">
        <w:r w:rsidR="00364635">
          <w:rPr>
            <w:rFonts w:ascii="Bell MT" w:hAnsi="Bell MT"/>
            <w:sz w:val="24"/>
            <w:szCs w:val="24"/>
          </w:rPr>
          <w:t>s</w:t>
        </w:r>
      </w:ins>
      <w:ins w:id="3023" w:author="Christos-Emmanouil Anastasiou" w:date="2020-05-14T19:32:00Z">
        <w:r w:rsidR="00364635">
          <w:rPr>
            <w:rFonts w:ascii="Bell MT" w:hAnsi="Bell MT"/>
            <w:sz w:val="24"/>
            <w:szCs w:val="24"/>
          </w:rPr>
          <w:t xml:space="preserve"> were skipped and became outdated which meant that I had to refer to the logbook to remember what </w:t>
        </w:r>
      </w:ins>
      <w:ins w:id="3024" w:author="Christos-Emmanouil Anastasiou" w:date="2020-05-14T19:33:00Z">
        <w:r w:rsidR="00364635">
          <w:rPr>
            <w:rFonts w:ascii="Bell MT" w:hAnsi="Bell MT"/>
            <w:sz w:val="24"/>
            <w:szCs w:val="24"/>
          </w:rPr>
          <w:t>happened through that iteration. A better implementation of this approach would be to</w:t>
        </w:r>
      </w:ins>
      <w:ins w:id="3025" w:author="Christos-Emmanouil Anastasiou" w:date="2020-05-14T19:38:00Z">
        <w:r w:rsidR="00364635">
          <w:rPr>
            <w:rFonts w:ascii="Bell MT" w:hAnsi="Bell MT"/>
            <w:sz w:val="24"/>
            <w:szCs w:val="24"/>
          </w:rPr>
          <w:t xml:space="preserve"> be more organised by</w:t>
        </w:r>
      </w:ins>
      <w:ins w:id="3026" w:author="Christos-Emmanouil Anastasiou" w:date="2020-05-14T19:35:00Z">
        <w:r w:rsidR="00364635">
          <w:rPr>
            <w:rFonts w:ascii="Bell MT" w:hAnsi="Bell MT"/>
            <w:sz w:val="24"/>
            <w:szCs w:val="24"/>
          </w:rPr>
          <w:t xml:space="preserve"> </w:t>
        </w:r>
      </w:ins>
      <w:ins w:id="3027" w:author="Christos-Emmanouil Anastasiou" w:date="2020-05-14T19:37:00Z">
        <w:r w:rsidR="00364635">
          <w:rPr>
            <w:rFonts w:ascii="Bell MT" w:hAnsi="Bell MT"/>
            <w:sz w:val="24"/>
            <w:szCs w:val="24"/>
          </w:rPr>
          <w:t>focus</w:t>
        </w:r>
      </w:ins>
      <w:ins w:id="3028" w:author="Christos-Emmanouil Anastasiou" w:date="2020-05-14T19:38:00Z">
        <w:r w:rsidR="00364635">
          <w:rPr>
            <w:rFonts w:ascii="Bell MT" w:hAnsi="Bell MT"/>
            <w:sz w:val="24"/>
            <w:szCs w:val="24"/>
          </w:rPr>
          <w:t>ing</w:t>
        </w:r>
      </w:ins>
      <w:ins w:id="3029" w:author="Christos-Emmanouil Anastasiou" w:date="2020-05-14T19:35:00Z">
        <w:r w:rsidR="00364635">
          <w:rPr>
            <w:rFonts w:ascii="Bell MT" w:hAnsi="Bell MT"/>
            <w:sz w:val="24"/>
            <w:szCs w:val="24"/>
          </w:rPr>
          <w:t xml:space="preserve"> on</w:t>
        </w:r>
      </w:ins>
      <w:ins w:id="3030" w:author="Christos-Emmanouil Anastasiou" w:date="2020-05-14T19:33:00Z">
        <w:r w:rsidR="00364635">
          <w:rPr>
            <w:rFonts w:ascii="Bell MT" w:hAnsi="Bell MT"/>
            <w:sz w:val="24"/>
            <w:szCs w:val="24"/>
          </w:rPr>
          <w:t xml:space="preserve"> stay</w:t>
        </w:r>
      </w:ins>
      <w:ins w:id="3031" w:author="Christos-Emmanouil Anastasiou" w:date="2020-05-14T19:35:00Z">
        <w:r w:rsidR="00364635">
          <w:rPr>
            <w:rFonts w:ascii="Bell MT" w:hAnsi="Bell MT"/>
            <w:sz w:val="24"/>
            <w:szCs w:val="24"/>
          </w:rPr>
          <w:t>ing</w:t>
        </w:r>
      </w:ins>
      <w:ins w:id="3032" w:author="Christos-Emmanouil Anastasiou" w:date="2020-05-14T19:33:00Z">
        <w:r w:rsidR="00364635">
          <w:rPr>
            <w:rFonts w:ascii="Bell MT" w:hAnsi="Bell MT"/>
            <w:sz w:val="24"/>
            <w:szCs w:val="24"/>
          </w:rPr>
          <w:t xml:space="preserve"> on the </w:t>
        </w:r>
      </w:ins>
      <w:ins w:id="3033" w:author="Christos-Emmanouil Anastasiou" w:date="2020-05-14T19:36:00Z">
        <w:r w:rsidR="00364635">
          <w:rPr>
            <w:rFonts w:ascii="Bell MT" w:hAnsi="Bell MT"/>
            <w:sz w:val="24"/>
            <w:szCs w:val="24"/>
          </w:rPr>
          <w:t>timetable</w:t>
        </w:r>
      </w:ins>
      <w:ins w:id="3034" w:author="Christos-Emmanouil Anastasiou" w:date="2020-05-14T19:33:00Z">
        <w:r w:rsidR="00364635">
          <w:rPr>
            <w:rFonts w:ascii="Bell MT" w:hAnsi="Bell MT"/>
            <w:sz w:val="24"/>
            <w:szCs w:val="24"/>
          </w:rPr>
          <w:t xml:space="preserve"> </w:t>
        </w:r>
      </w:ins>
      <w:ins w:id="3035" w:author="Christos-Emmanouil Anastasiou" w:date="2020-05-14T19:37:00Z">
        <w:r w:rsidR="00364635">
          <w:rPr>
            <w:rFonts w:ascii="Bell MT" w:hAnsi="Bell MT"/>
            <w:sz w:val="24"/>
            <w:szCs w:val="24"/>
          </w:rPr>
          <w:t xml:space="preserve">so that </w:t>
        </w:r>
      </w:ins>
      <w:ins w:id="3036" w:author="Christos-Emmanouil Anastasiou" w:date="2020-05-14T19:38:00Z">
        <w:r w:rsidR="00364635">
          <w:rPr>
            <w:rFonts w:ascii="Bell MT" w:hAnsi="Bell MT"/>
            <w:sz w:val="24"/>
            <w:szCs w:val="24"/>
          </w:rPr>
          <w:t xml:space="preserve">for each day is clear what the main tasks are </w:t>
        </w:r>
      </w:ins>
      <w:ins w:id="3037" w:author="Christos-Emmanouil Anastasiou" w:date="2020-05-14T19:34:00Z">
        <w:r w:rsidR="00364635">
          <w:rPr>
            <w:rFonts w:ascii="Bell MT" w:hAnsi="Bell MT"/>
            <w:sz w:val="24"/>
            <w:szCs w:val="24"/>
          </w:rPr>
          <w:t xml:space="preserve">and </w:t>
        </w:r>
      </w:ins>
      <w:ins w:id="3038" w:author="Christos-Emmanouil Anastasiou" w:date="2020-05-14T19:39:00Z">
        <w:r w:rsidR="00364635">
          <w:rPr>
            <w:rFonts w:ascii="Bell MT" w:hAnsi="Bell MT"/>
            <w:sz w:val="24"/>
            <w:szCs w:val="24"/>
          </w:rPr>
          <w:t xml:space="preserve">for the daily tasks I should have </w:t>
        </w:r>
      </w:ins>
      <w:ins w:id="3039" w:author="Christos-Emmanouil Anastasiou" w:date="2020-05-14T19:40:00Z">
        <w:r w:rsidR="00364635">
          <w:rPr>
            <w:rFonts w:ascii="Bell MT" w:hAnsi="Bell MT"/>
            <w:sz w:val="24"/>
            <w:szCs w:val="24"/>
          </w:rPr>
          <w:t>included in the logbook</w:t>
        </w:r>
      </w:ins>
      <w:ins w:id="3040" w:author="Christos-Emmanouil Anastasiou" w:date="2020-05-14T19:39:00Z">
        <w:r w:rsidR="00364635">
          <w:rPr>
            <w:rFonts w:ascii="Bell MT" w:hAnsi="Bell MT"/>
            <w:sz w:val="24"/>
            <w:szCs w:val="24"/>
          </w:rPr>
          <w:t xml:space="preserve"> what </w:t>
        </w:r>
      </w:ins>
      <w:ins w:id="3041" w:author="Christos-Emmanouil Anastasiou" w:date="2020-05-14T19:40:00Z">
        <w:r w:rsidR="00364635">
          <w:rPr>
            <w:rFonts w:ascii="Bell MT" w:hAnsi="Bell MT"/>
            <w:sz w:val="24"/>
            <w:szCs w:val="24"/>
          </w:rPr>
          <w:t>was blocking</w:t>
        </w:r>
      </w:ins>
      <w:ins w:id="3042" w:author="Christos-Emmanouil Anastasiou" w:date="2020-05-14T19:45:00Z">
        <w:r w:rsidR="00B0192A">
          <w:rPr>
            <w:rFonts w:ascii="Bell MT" w:hAnsi="Bell MT"/>
            <w:sz w:val="24"/>
            <w:szCs w:val="24"/>
          </w:rPr>
          <w:t xml:space="preserve"> me</w:t>
        </w:r>
      </w:ins>
      <w:ins w:id="3043" w:author="Christos-Emmanouil Anastasiou" w:date="2020-05-14T19:40:00Z">
        <w:r w:rsidR="00364635">
          <w:rPr>
            <w:rFonts w:ascii="Bell MT" w:hAnsi="Bell MT"/>
            <w:sz w:val="24"/>
            <w:szCs w:val="24"/>
          </w:rPr>
          <w:t xml:space="preserve"> from finishing a certain objective so that I would not get </w:t>
        </w:r>
      </w:ins>
      <w:ins w:id="3044" w:author="Christos-Emmanouil Anastasiou" w:date="2020-05-14T19:43:00Z">
        <w:r w:rsidR="005B1EA2">
          <w:rPr>
            <w:rFonts w:ascii="Bell MT" w:hAnsi="Bell MT"/>
            <w:sz w:val="24"/>
            <w:szCs w:val="24"/>
          </w:rPr>
          <w:t>side-tracked</w:t>
        </w:r>
      </w:ins>
      <w:ins w:id="3045" w:author="Christos-Emmanouil Anastasiou" w:date="2020-05-14T19:40:00Z">
        <w:r w:rsidR="00364635">
          <w:rPr>
            <w:rFonts w:ascii="Bell MT" w:hAnsi="Bell MT"/>
            <w:sz w:val="24"/>
            <w:szCs w:val="24"/>
          </w:rPr>
          <w:t xml:space="preserve"> and spending time on</w:t>
        </w:r>
      </w:ins>
      <w:ins w:id="3046" w:author="Christos-Emmanouil Anastasiou" w:date="2020-05-14T19:43:00Z">
        <w:r w:rsidR="005B1EA2">
          <w:rPr>
            <w:rFonts w:ascii="Bell MT" w:hAnsi="Bell MT"/>
            <w:sz w:val="24"/>
            <w:szCs w:val="24"/>
          </w:rPr>
          <w:t xml:space="preserve"> lower priority</w:t>
        </w:r>
      </w:ins>
      <w:ins w:id="3047" w:author="Christos-Emmanouil Anastasiou" w:date="2020-05-14T20:09:00Z">
        <w:r w:rsidR="00E81DA9">
          <w:rPr>
            <w:rFonts w:ascii="Bell MT" w:hAnsi="Bell MT"/>
            <w:sz w:val="24"/>
            <w:szCs w:val="24"/>
          </w:rPr>
          <w:t xml:space="preserve"> issues that were sometimes irrelevant</w:t>
        </w:r>
      </w:ins>
      <w:ins w:id="3048" w:author="Christos-Emmanouil Anastasiou" w:date="2020-05-14T19:43:00Z">
        <w:r w:rsidR="005B1EA2">
          <w:rPr>
            <w:rFonts w:ascii="Bell MT" w:hAnsi="Bell MT"/>
            <w:sz w:val="24"/>
            <w:szCs w:val="24"/>
          </w:rPr>
          <w:t>.</w:t>
        </w:r>
      </w:ins>
    </w:p>
    <w:p w14:paraId="7CF84C32" w14:textId="0C8A94E5" w:rsidR="00272CB3" w:rsidRDefault="0073339B" w:rsidP="0081452E">
      <w:pPr>
        <w:ind w:left="720" w:firstLine="720"/>
        <w:rPr>
          <w:ins w:id="3049" w:author="Christos-Emmanouil Anastasiou" w:date="2020-05-14T19:46:00Z"/>
          <w:rFonts w:ascii="Bell MT" w:hAnsi="Bell MT"/>
          <w:sz w:val="24"/>
          <w:szCs w:val="24"/>
        </w:rPr>
      </w:pPr>
      <w:ins w:id="3050" w:author="Christos-Emmanouil Anastasiou" w:date="2020-05-14T20:02:00Z">
        <w:r>
          <w:rPr>
            <w:rFonts w:ascii="Bell MT" w:hAnsi="Bell MT"/>
            <w:sz w:val="24"/>
            <w:szCs w:val="24"/>
          </w:rPr>
          <w:t>After</w:t>
        </w:r>
      </w:ins>
      <w:ins w:id="3051" w:author="Christos-Emmanouil Anastasiou" w:date="2020-05-14T20:07:00Z">
        <w:r w:rsidR="00E81DA9">
          <w:rPr>
            <w:rFonts w:ascii="Bell MT" w:hAnsi="Bell MT"/>
            <w:sz w:val="24"/>
            <w:szCs w:val="24"/>
          </w:rPr>
          <w:t xml:space="preserve"> the</w:t>
        </w:r>
      </w:ins>
      <w:ins w:id="3052" w:author="Christos-Emmanouil Anastasiou" w:date="2020-05-14T20:02:00Z">
        <w:r>
          <w:rPr>
            <w:rFonts w:ascii="Bell MT" w:hAnsi="Bell MT"/>
            <w:sz w:val="24"/>
            <w:szCs w:val="24"/>
          </w:rPr>
          <w:t xml:space="preserve"> research was </w:t>
        </w:r>
      </w:ins>
      <w:ins w:id="3053" w:author="Christos-Emmanouil Anastasiou" w:date="2020-05-14T20:06:00Z">
        <w:r w:rsidR="00E81DA9">
          <w:rPr>
            <w:rFonts w:ascii="Bell MT" w:hAnsi="Bell MT"/>
            <w:sz w:val="24"/>
            <w:szCs w:val="24"/>
          </w:rPr>
          <w:t>completed</w:t>
        </w:r>
      </w:ins>
      <w:ins w:id="3054" w:author="Christos-Emmanouil Anastasiou" w:date="2020-05-14T20:02:00Z">
        <w:r>
          <w:rPr>
            <w:rFonts w:ascii="Bell MT" w:hAnsi="Bell MT"/>
            <w:sz w:val="24"/>
            <w:szCs w:val="24"/>
          </w:rPr>
          <w:t>, d</w:t>
        </w:r>
      </w:ins>
      <w:ins w:id="3055" w:author="Christos-Emmanouil Anastasiou" w:date="2020-05-14T19:59:00Z">
        <w:r>
          <w:rPr>
            <w:rFonts w:ascii="Bell MT" w:hAnsi="Bell MT"/>
            <w:sz w:val="24"/>
            <w:szCs w:val="24"/>
          </w:rPr>
          <w:t>eciding what the artefact</w:t>
        </w:r>
      </w:ins>
      <w:ins w:id="3056" w:author="Christos-Emmanouil Anastasiou" w:date="2020-05-14T20:06:00Z">
        <w:r w:rsidR="00E81DA9">
          <w:rPr>
            <w:rFonts w:ascii="Bell MT" w:hAnsi="Bell MT"/>
            <w:sz w:val="24"/>
            <w:szCs w:val="24"/>
          </w:rPr>
          <w:t xml:space="preserve"> implementation</w:t>
        </w:r>
      </w:ins>
      <w:ins w:id="3057" w:author="Christos-Emmanouil Anastasiou" w:date="2020-05-14T19:59:00Z">
        <w:r>
          <w:rPr>
            <w:rFonts w:ascii="Bell MT" w:hAnsi="Bell MT"/>
            <w:sz w:val="24"/>
            <w:szCs w:val="24"/>
          </w:rPr>
          <w:t xml:space="preserve"> was going to include</w:t>
        </w:r>
      </w:ins>
      <w:ins w:id="3058" w:author="Christos-Emmanouil Anastasiou" w:date="2020-05-14T20:02:00Z">
        <w:r>
          <w:rPr>
            <w:rFonts w:ascii="Bell MT" w:hAnsi="Bell MT"/>
            <w:sz w:val="24"/>
            <w:szCs w:val="24"/>
          </w:rPr>
          <w:t xml:space="preserve"> was </w:t>
        </w:r>
      </w:ins>
      <w:ins w:id="3059" w:author="Christos-Emmanouil Anastasiou" w:date="2020-05-14T20:04:00Z">
        <w:r w:rsidR="00E81DA9">
          <w:rPr>
            <w:rFonts w:ascii="Bell MT" w:hAnsi="Bell MT"/>
            <w:sz w:val="24"/>
            <w:szCs w:val="24"/>
          </w:rPr>
          <w:t xml:space="preserve">something that </w:t>
        </w:r>
      </w:ins>
      <w:ins w:id="3060" w:author="Christos-Emmanouil Anastasiou" w:date="2020-05-14T20:07:00Z">
        <w:r w:rsidR="00E81DA9">
          <w:rPr>
            <w:rFonts w:ascii="Bell MT" w:hAnsi="Bell MT"/>
            <w:sz w:val="24"/>
            <w:szCs w:val="24"/>
          </w:rPr>
          <w:t xml:space="preserve">pushed back development as </w:t>
        </w:r>
      </w:ins>
      <w:ins w:id="3061" w:author="Christos-Emmanouil Anastasiou" w:date="2020-05-14T20:08:00Z">
        <w:r w:rsidR="00E81DA9">
          <w:rPr>
            <w:rFonts w:ascii="Bell MT" w:hAnsi="Bell MT"/>
            <w:sz w:val="24"/>
            <w:szCs w:val="24"/>
          </w:rPr>
          <w:t xml:space="preserve">I couldn’t make my mind up if the artefact was going to be about object destruction or terrain deformation. </w:t>
        </w:r>
      </w:ins>
      <w:ins w:id="3062" w:author="Christos-Emmanouil Anastasiou" w:date="2020-05-14T21:37:00Z">
        <w:r w:rsidR="0002794E">
          <w:rPr>
            <w:rFonts w:ascii="Bell MT" w:hAnsi="Bell MT"/>
            <w:sz w:val="24"/>
            <w:szCs w:val="24"/>
          </w:rPr>
          <w:t>What helped me decide was Atomontage.</w:t>
        </w:r>
      </w:ins>
      <w:ins w:id="3063" w:author="Christos-Emmanouil Anastasiou" w:date="2020-05-14T19:59:00Z">
        <w:r>
          <w:rPr>
            <w:rFonts w:ascii="Bell MT" w:hAnsi="Bell MT"/>
            <w:sz w:val="24"/>
            <w:szCs w:val="24"/>
          </w:rPr>
          <w:t xml:space="preserve"> </w:t>
        </w:r>
      </w:ins>
      <w:ins w:id="3064" w:author="Christos-Emmanouil Anastasiou" w:date="2020-05-14T21:22:00Z">
        <w:r w:rsidR="00741375" w:rsidRPr="00741375">
          <w:rPr>
            <w:rFonts w:ascii="Bell MT" w:hAnsi="Bell MT"/>
            <w:sz w:val="24"/>
            <w:szCs w:val="24"/>
          </w:rPr>
          <w:t xml:space="preserve">Atomontage [59] is a volumetric graphics and simulation software that its main purpose is to replace polygons. Graphics accelerators have been designed to operate with triangles in </w:t>
        </w:r>
        <w:r w:rsidR="00741375" w:rsidRPr="00741375">
          <w:rPr>
            <w:rFonts w:ascii="Bell MT" w:hAnsi="Bell MT"/>
            <w:sz w:val="24"/>
            <w:szCs w:val="24"/>
          </w:rPr>
          <w:lastRenderedPageBreak/>
          <w:t>exceptionally high speeds. However, vector-based polygon meshes are represented by triangles which can only model surfaces, thus creating an insufficient approximation of the real world. Voxels on the other hand, are volumetric elements in a 3D grid meaning that everything in the scene is made of voxels only the “air” type voxels are not rendered. According to Atomontage, voxels can represent the full depth of matter consequently simulating a more accurate model of reality.</w:t>
        </w:r>
      </w:ins>
      <w:ins w:id="3065" w:author="Christos-Emmanouil Anastasiou" w:date="2020-05-14T21:37:00Z">
        <w:r w:rsidR="0002794E">
          <w:rPr>
            <w:rFonts w:ascii="Bell MT" w:hAnsi="Bell MT"/>
            <w:sz w:val="24"/>
            <w:szCs w:val="24"/>
          </w:rPr>
          <w:t xml:space="preserve"> </w:t>
        </w:r>
      </w:ins>
      <w:ins w:id="3066" w:author="Christos-Emmanouil Anastasiou" w:date="2020-05-14T21:38:00Z">
        <w:r w:rsidR="00211E58">
          <w:rPr>
            <w:rFonts w:ascii="Bell MT" w:hAnsi="Bell MT"/>
            <w:sz w:val="24"/>
            <w:szCs w:val="24"/>
          </w:rPr>
          <w:t xml:space="preserve">I wanted to investigate the nature of voxels more deeply and understand the </w:t>
        </w:r>
      </w:ins>
      <w:ins w:id="3067" w:author="Christos-Emmanouil Anastasiou" w:date="2020-05-14T21:39:00Z">
        <w:r w:rsidR="0081452E">
          <w:rPr>
            <w:rFonts w:ascii="Bell MT" w:hAnsi="Bell MT"/>
            <w:sz w:val="24"/>
            <w:szCs w:val="24"/>
          </w:rPr>
          <w:t xml:space="preserve">technical </w:t>
        </w:r>
      </w:ins>
      <w:ins w:id="3068" w:author="Christos-Emmanouil Anastasiou" w:date="2020-05-14T21:40:00Z">
        <w:r w:rsidR="0081452E">
          <w:rPr>
            <w:rFonts w:ascii="Bell MT" w:hAnsi="Bell MT"/>
            <w:sz w:val="24"/>
            <w:szCs w:val="24"/>
          </w:rPr>
          <w:t>requirements</w:t>
        </w:r>
      </w:ins>
      <w:ins w:id="3069" w:author="Christos-Emmanouil Anastasiou" w:date="2020-05-14T21:39:00Z">
        <w:r w:rsidR="0081452E">
          <w:rPr>
            <w:rFonts w:ascii="Bell MT" w:hAnsi="Bell MT"/>
            <w:sz w:val="24"/>
            <w:szCs w:val="24"/>
          </w:rPr>
          <w:t xml:space="preserve"> needed to </w:t>
        </w:r>
      </w:ins>
      <w:ins w:id="3070" w:author="Christos-Emmanouil Anastasiou" w:date="2020-05-14T21:40:00Z">
        <w:r w:rsidR="0081452E">
          <w:rPr>
            <w:rFonts w:ascii="Bell MT" w:hAnsi="Bell MT"/>
            <w:sz w:val="24"/>
            <w:szCs w:val="24"/>
          </w:rPr>
          <w:t>generate interactive terrain in a suitable game scenario.</w:t>
        </w:r>
      </w:ins>
    </w:p>
    <w:p w14:paraId="706492B6" w14:textId="10F94546" w:rsidR="00570D9F" w:rsidRDefault="00570D9F" w:rsidP="00D602A4">
      <w:pPr>
        <w:ind w:left="720" w:firstLine="720"/>
        <w:rPr>
          <w:ins w:id="3071" w:author="Christos-Emmanouil Anastasiou" w:date="2020-05-14T14:33:00Z"/>
          <w:rFonts w:ascii="Bell MT" w:hAnsi="Bell MT"/>
          <w:sz w:val="24"/>
          <w:szCs w:val="24"/>
        </w:rPr>
        <w:pPrChange w:id="3072" w:author="Christos-Emmanouil Anastasiou" w:date="2020-05-14T19:46:00Z">
          <w:pPr>
            <w:ind w:left="720"/>
          </w:pPr>
        </w:pPrChange>
      </w:pPr>
      <w:ins w:id="3073" w:author="Christos-Emmanouil Anastasiou" w:date="2020-05-14T19:46:00Z">
        <w:r>
          <w:rPr>
            <w:rFonts w:ascii="Bell MT" w:hAnsi="Bell MT"/>
            <w:sz w:val="24"/>
            <w:szCs w:val="24"/>
          </w:rPr>
          <w:t>The</w:t>
        </w:r>
      </w:ins>
      <w:ins w:id="3074" w:author="Christos-Emmanouil Anastasiou" w:date="2020-05-14T19:53:00Z">
        <w:r w:rsidR="0073339B">
          <w:rPr>
            <w:rFonts w:ascii="Bell MT" w:hAnsi="Bell MT"/>
            <w:sz w:val="24"/>
            <w:szCs w:val="24"/>
          </w:rPr>
          <w:t xml:space="preserve"> two</w:t>
        </w:r>
      </w:ins>
      <w:ins w:id="3075" w:author="Christos-Emmanouil Anastasiou" w:date="2020-05-14T19:46:00Z">
        <w:r>
          <w:rPr>
            <w:rFonts w:ascii="Bell MT" w:hAnsi="Bell MT"/>
            <w:sz w:val="24"/>
            <w:szCs w:val="24"/>
          </w:rPr>
          <w:t xml:space="preserve"> main objective</w:t>
        </w:r>
      </w:ins>
      <w:ins w:id="3076" w:author="Christos-Emmanouil Anastasiou" w:date="2020-05-14T19:53:00Z">
        <w:r w:rsidR="0073339B">
          <w:rPr>
            <w:rFonts w:ascii="Bell MT" w:hAnsi="Bell MT"/>
            <w:sz w:val="24"/>
            <w:szCs w:val="24"/>
          </w:rPr>
          <w:t>s</w:t>
        </w:r>
      </w:ins>
      <w:ins w:id="3077" w:author="Christos-Emmanouil Anastasiou" w:date="2020-05-14T19:46:00Z">
        <w:r>
          <w:rPr>
            <w:rFonts w:ascii="Bell MT" w:hAnsi="Bell MT"/>
            <w:sz w:val="24"/>
            <w:szCs w:val="24"/>
          </w:rPr>
          <w:t xml:space="preserve"> of </w:t>
        </w:r>
      </w:ins>
      <w:ins w:id="3078" w:author="Christos-Emmanouil Anastasiou" w:date="2020-05-14T19:49:00Z">
        <w:r w:rsidR="009A4193">
          <w:rPr>
            <w:rFonts w:ascii="Bell MT" w:hAnsi="Bell MT"/>
            <w:sz w:val="24"/>
            <w:szCs w:val="24"/>
          </w:rPr>
          <w:t>the artefact</w:t>
        </w:r>
        <w:r w:rsidR="002D549E">
          <w:rPr>
            <w:rFonts w:ascii="Bell MT" w:hAnsi="Bell MT"/>
            <w:sz w:val="24"/>
            <w:szCs w:val="24"/>
          </w:rPr>
          <w:t xml:space="preserve"> </w:t>
        </w:r>
      </w:ins>
      <w:ins w:id="3079" w:author="Christos-Emmanouil Anastasiou" w:date="2020-05-14T19:54:00Z">
        <w:r w:rsidR="0073339B">
          <w:rPr>
            <w:rFonts w:ascii="Bell MT" w:hAnsi="Bell MT"/>
            <w:sz w:val="24"/>
            <w:szCs w:val="24"/>
          </w:rPr>
          <w:t>were</w:t>
        </w:r>
      </w:ins>
      <w:ins w:id="3080" w:author="Christos-Emmanouil Anastasiou" w:date="2020-05-14T19:48:00Z">
        <w:r w:rsidR="002D549E">
          <w:rPr>
            <w:rFonts w:ascii="Bell MT" w:hAnsi="Bell MT"/>
            <w:sz w:val="24"/>
            <w:szCs w:val="24"/>
          </w:rPr>
          <w:t xml:space="preserve"> to</w:t>
        </w:r>
      </w:ins>
      <w:ins w:id="3081" w:author="Christos-Emmanouil Anastasiou" w:date="2020-05-14T19:46:00Z">
        <w:r>
          <w:rPr>
            <w:rFonts w:ascii="Bell MT" w:hAnsi="Bell MT"/>
            <w:sz w:val="24"/>
            <w:szCs w:val="24"/>
          </w:rPr>
          <w:t xml:space="preserve"> </w:t>
        </w:r>
      </w:ins>
      <w:ins w:id="3082" w:author="Christos-Emmanouil Anastasiou" w:date="2020-05-14T19:49:00Z">
        <w:r w:rsidR="009A4193">
          <w:rPr>
            <w:rFonts w:ascii="Bell MT" w:hAnsi="Bell MT"/>
            <w:sz w:val="24"/>
            <w:szCs w:val="24"/>
          </w:rPr>
          <w:t>generate</w:t>
        </w:r>
      </w:ins>
      <w:ins w:id="3083" w:author="Christos-Emmanouil Anastasiou" w:date="2020-05-14T19:47:00Z">
        <w:r w:rsidR="004506CA">
          <w:rPr>
            <w:rFonts w:ascii="Bell MT" w:hAnsi="Bell MT"/>
            <w:sz w:val="24"/>
            <w:szCs w:val="24"/>
          </w:rPr>
          <w:t xml:space="preserve"> terrain</w:t>
        </w:r>
      </w:ins>
      <w:ins w:id="3084" w:author="Christos-Emmanouil Anastasiou" w:date="2020-05-14T19:49:00Z">
        <w:r w:rsidR="009A4193">
          <w:rPr>
            <w:rFonts w:ascii="Bell MT" w:hAnsi="Bell MT"/>
            <w:sz w:val="24"/>
            <w:szCs w:val="24"/>
          </w:rPr>
          <w:t xml:space="preserve"> </w:t>
        </w:r>
      </w:ins>
      <w:ins w:id="3085" w:author="Christos-Emmanouil Anastasiou" w:date="2020-05-14T19:52:00Z">
        <w:r w:rsidR="0073339B">
          <w:rPr>
            <w:rFonts w:ascii="Bell MT" w:hAnsi="Bell MT"/>
            <w:sz w:val="24"/>
            <w:szCs w:val="24"/>
          </w:rPr>
          <w:t>using voxels an</w:t>
        </w:r>
      </w:ins>
      <w:ins w:id="3086" w:author="Christos-Emmanouil Anastasiou" w:date="2020-05-14T19:53:00Z">
        <w:r w:rsidR="0073339B">
          <w:rPr>
            <w:rFonts w:ascii="Bell MT" w:hAnsi="Bell MT"/>
            <w:sz w:val="24"/>
            <w:szCs w:val="24"/>
          </w:rPr>
          <w:t>d modifying it using runtime Boolean operations.</w:t>
        </w:r>
      </w:ins>
      <w:ins w:id="3087" w:author="Christos-Emmanouil Anastasiou" w:date="2020-05-14T19:54:00Z">
        <w:r w:rsidR="0073339B">
          <w:rPr>
            <w:rFonts w:ascii="Bell MT" w:hAnsi="Bell MT"/>
            <w:sz w:val="24"/>
            <w:szCs w:val="24"/>
          </w:rPr>
          <w:t xml:space="preserve"> Further implementation would involve </w:t>
        </w:r>
      </w:ins>
      <w:ins w:id="3088" w:author="Christos-Emmanouil Anastasiou" w:date="2020-05-14T19:55:00Z">
        <w:r w:rsidR="0073339B">
          <w:rPr>
            <w:rFonts w:ascii="Bell MT" w:hAnsi="Bell MT"/>
            <w:sz w:val="24"/>
            <w:szCs w:val="24"/>
          </w:rPr>
          <w:t xml:space="preserve">the marching cubes algorithm to smooth out the terrain and improve the </w:t>
        </w:r>
      </w:ins>
      <w:ins w:id="3089" w:author="Christos-Emmanouil Anastasiou" w:date="2020-05-14T21:47:00Z">
        <w:r w:rsidR="0081452E">
          <w:rPr>
            <w:rFonts w:ascii="Bell MT" w:hAnsi="Bell MT"/>
            <w:sz w:val="24"/>
            <w:szCs w:val="24"/>
          </w:rPr>
          <w:t xml:space="preserve">visual fidelity of the </w:t>
        </w:r>
      </w:ins>
      <w:ins w:id="3090" w:author="Christos-Emmanouil Anastasiou" w:date="2020-05-14T19:55:00Z">
        <w:r w:rsidR="0073339B">
          <w:rPr>
            <w:rFonts w:ascii="Bell MT" w:hAnsi="Bell MT"/>
            <w:sz w:val="24"/>
            <w:szCs w:val="24"/>
          </w:rPr>
          <w:t>scene.</w:t>
        </w:r>
      </w:ins>
      <w:ins w:id="3091" w:author="Christos-Emmanouil Anastasiou" w:date="2020-05-14T19:53:00Z">
        <w:r w:rsidR="0073339B">
          <w:rPr>
            <w:rFonts w:ascii="Bell MT" w:hAnsi="Bell MT"/>
            <w:sz w:val="24"/>
            <w:szCs w:val="24"/>
          </w:rPr>
          <w:t xml:space="preserve"> Th</w:t>
        </w:r>
      </w:ins>
      <w:ins w:id="3092" w:author="Christos-Emmanouil Anastasiou" w:date="2020-05-14T19:57:00Z">
        <w:r w:rsidR="0073339B">
          <w:rPr>
            <w:rFonts w:ascii="Bell MT" w:hAnsi="Bell MT"/>
            <w:sz w:val="24"/>
            <w:szCs w:val="24"/>
          </w:rPr>
          <w:t>e</w:t>
        </w:r>
      </w:ins>
      <w:ins w:id="3093" w:author="Christos-Emmanouil Anastasiou" w:date="2020-05-14T19:53:00Z">
        <w:r w:rsidR="0073339B">
          <w:rPr>
            <w:rFonts w:ascii="Bell MT" w:hAnsi="Bell MT"/>
            <w:sz w:val="24"/>
            <w:szCs w:val="24"/>
          </w:rPr>
          <w:t xml:space="preserve"> objective</w:t>
        </w:r>
      </w:ins>
      <w:ins w:id="3094" w:author="Christos-Emmanouil Anastasiou" w:date="2020-05-14T19:57:00Z">
        <w:r w:rsidR="0073339B">
          <w:rPr>
            <w:rFonts w:ascii="Bell MT" w:hAnsi="Bell MT"/>
            <w:sz w:val="24"/>
            <w:szCs w:val="24"/>
          </w:rPr>
          <w:t>s</w:t>
        </w:r>
      </w:ins>
      <w:ins w:id="3095" w:author="Christos-Emmanouil Anastasiou" w:date="2020-05-14T19:53:00Z">
        <w:r w:rsidR="0073339B">
          <w:rPr>
            <w:rFonts w:ascii="Bell MT" w:hAnsi="Bell MT"/>
            <w:sz w:val="24"/>
            <w:szCs w:val="24"/>
          </w:rPr>
          <w:t xml:space="preserve"> w</w:t>
        </w:r>
      </w:ins>
      <w:ins w:id="3096" w:author="Christos-Emmanouil Anastasiou" w:date="2020-05-14T19:57:00Z">
        <w:r w:rsidR="0073339B">
          <w:rPr>
            <w:rFonts w:ascii="Bell MT" w:hAnsi="Bell MT"/>
            <w:sz w:val="24"/>
            <w:szCs w:val="24"/>
          </w:rPr>
          <w:t>ere</w:t>
        </w:r>
      </w:ins>
      <w:ins w:id="3097" w:author="Christos-Emmanouil Anastasiou" w:date="2020-05-14T19:55:00Z">
        <w:r w:rsidR="0073339B">
          <w:rPr>
            <w:rFonts w:ascii="Bell MT" w:hAnsi="Bell MT"/>
            <w:sz w:val="24"/>
            <w:szCs w:val="24"/>
          </w:rPr>
          <w:t xml:space="preserve"> partially met as</w:t>
        </w:r>
      </w:ins>
      <w:ins w:id="3098" w:author="Christos-Emmanouil Anastasiou" w:date="2020-05-14T21:52:00Z">
        <w:r w:rsidR="00F51FF8">
          <w:rPr>
            <w:rFonts w:ascii="Bell MT" w:hAnsi="Bell MT"/>
            <w:sz w:val="24"/>
            <w:szCs w:val="24"/>
          </w:rPr>
          <w:t xml:space="preserve"> more emphasis was put on</w:t>
        </w:r>
      </w:ins>
      <w:ins w:id="3099" w:author="Christos-Emmanouil Anastasiou" w:date="2020-05-14T19:55:00Z">
        <w:r w:rsidR="0073339B">
          <w:rPr>
            <w:rFonts w:ascii="Bell MT" w:hAnsi="Bell MT"/>
            <w:sz w:val="24"/>
            <w:szCs w:val="24"/>
          </w:rPr>
          <w:t xml:space="preserve"> </w:t>
        </w:r>
      </w:ins>
      <w:ins w:id="3100" w:author="Christos-Emmanouil Anastasiou" w:date="2020-05-14T19:57:00Z">
        <w:r w:rsidR="0073339B">
          <w:rPr>
            <w:rFonts w:ascii="Bell MT" w:hAnsi="Bell MT"/>
            <w:sz w:val="24"/>
            <w:szCs w:val="24"/>
          </w:rPr>
          <w:t>the generation</w:t>
        </w:r>
      </w:ins>
      <w:ins w:id="3101" w:author="Christos-Emmanouil Anastasiou" w:date="2020-05-14T21:52:00Z">
        <w:r w:rsidR="00F51FF8">
          <w:rPr>
            <w:rFonts w:ascii="Bell MT" w:hAnsi="Bell MT"/>
            <w:sz w:val="24"/>
            <w:szCs w:val="24"/>
          </w:rPr>
          <w:t xml:space="preserve"> and optimisation</w:t>
        </w:r>
      </w:ins>
      <w:ins w:id="3102" w:author="Christos-Emmanouil Anastasiou" w:date="2020-05-14T19:57:00Z">
        <w:r w:rsidR="0073339B">
          <w:rPr>
            <w:rFonts w:ascii="Bell MT" w:hAnsi="Bell MT"/>
            <w:sz w:val="24"/>
            <w:szCs w:val="24"/>
          </w:rPr>
          <w:t xml:space="preserve"> of chunks</w:t>
        </w:r>
      </w:ins>
      <w:ins w:id="3103" w:author="Christos-Emmanouil Anastasiou" w:date="2020-05-14T21:52:00Z">
        <w:r w:rsidR="00F51FF8">
          <w:rPr>
            <w:rFonts w:ascii="Bell MT" w:hAnsi="Bell MT"/>
            <w:sz w:val="24"/>
            <w:szCs w:val="24"/>
          </w:rPr>
          <w:t xml:space="preserve"> th</w:t>
        </w:r>
      </w:ins>
      <w:ins w:id="3104" w:author="Christos-Emmanouil Anastasiou" w:date="2020-05-14T21:53:00Z">
        <w:r w:rsidR="00F51FF8">
          <w:rPr>
            <w:rFonts w:ascii="Bell MT" w:hAnsi="Bell MT"/>
            <w:sz w:val="24"/>
            <w:szCs w:val="24"/>
          </w:rPr>
          <w:t xml:space="preserve">at would later </w:t>
        </w:r>
      </w:ins>
      <w:ins w:id="3105" w:author="Christos-Emmanouil Anastasiou" w:date="2020-05-14T19:57:00Z">
        <w:r w:rsidR="0073339B">
          <w:rPr>
            <w:rFonts w:ascii="Bell MT" w:hAnsi="Bell MT"/>
            <w:sz w:val="24"/>
            <w:szCs w:val="24"/>
          </w:rPr>
          <w:t>prove to be the building block of any</w:t>
        </w:r>
      </w:ins>
      <w:ins w:id="3106" w:author="Christos-Emmanouil Anastasiou" w:date="2020-05-14T21:53:00Z">
        <w:r w:rsidR="00F51FF8">
          <w:rPr>
            <w:rFonts w:ascii="Bell MT" w:hAnsi="Bell MT"/>
            <w:sz w:val="24"/>
            <w:szCs w:val="24"/>
          </w:rPr>
          <w:t xml:space="preserve"> vast</w:t>
        </w:r>
      </w:ins>
      <w:ins w:id="3107" w:author="Christos-Emmanouil Anastasiou" w:date="2020-05-14T19:57:00Z">
        <w:r w:rsidR="0073339B">
          <w:rPr>
            <w:rFonts w:ascii="Bell MT" w:hAnsi="Bell MT"/>
            <w:sz w:val="24"/>
            <w:szCs w:val="24"/>
          </w:rPr>
          <w:t xml:space="preserve"> </w:t>
        </w:r>
      </w:ins>
      <w:ins w:id="3108" w:author="Christos-Emmanouil Anastasiou" w:date="2020-05-14T21:47:00Z">
        <w:r w:rsidR="00492B0D">
          <w:rPr>
            <w:rFonts w:ascii="Bell MT" w:hAnsi="Bell MT"/>
            <w:sz w:val="24"/>
            <w:szCs w:val="24"/>
          </w:rPr>
          <w:t xml:space="preserve">procedurally generated </w:t>
        </w:r>
      </w:ins>
      <w:ins w:id="3109" w:author="Christos-Emmanouil Anastasiou" w:date="2020-05-14T21:54:00Z">
        <w:r w:rsidR="00F51FF8">
          <w:rPr>
            <w:rFonts w:ascii="Bell MT" w:hAnsi="Bell MT"/>
            <w:sz w:val="24"/>
            <w:szCs w:val="24"/>
          </w:rPr>
          <w:t>terrain</w:t>
        </w:r>
      </w:ins>
      <w:ins w:id="3110" w:author="Christos-Emmanouil Anastasiou" w:date="2020-05-14T21:47:00Z">
        <w:r w:rsidR="00492B0D">
          <w:rPr>
            <w:rFonts w:ascii="Bell MT" w:hAnsi="Bell MT"/>
            <w:sz w:val="24"/>
            <w:szCs w:val="24"/>
          </w:rPr>
          <w:t xml:space="preserve"> made of voxels. </w:t>
        </w:r>
      </w:ins>
    </w:p>
    <w:p w14:paraId="791055BA" w14:textId="3FFAB617" w:rsidR="007D1916" w:rsidRDefault="00F54726" w:rsidP="00A96E74">
      <w:pPr>
        <w:ind w:left="720"/>
        <w:rPr>
          <w:ins w:id="3111" w:author="Christos-Emmanouil Anastasiou" w:date="2020-05-14T15:11:00Z"/>
          <w:rFonts w:ascii="Bell MT" w:hAnsi="Bell MT"/>
          <w:sz w:val="24"/>
          <w:szCs w:val="24"/>
        </w:rPr>
      </w:pPr>
      <w:ins w:id="3112" w:author="Christos-Emmanouil Anastasiou" w:date="2020-05-14T14:28:00Z">
        <w:r>
          <w:rPr>
            <w:rFonts w:ascii="Bell MT" w:hAnsi="Bell MT"/>
            <w:sz w:val="24"/>
            <w:szCs w:val="24"/>
          </w:rPr>
          <w:t xml:space="preserve"> </w:t>
        </w:r>
      </w:ins>
      <w:ins w:id="3113" w:author="Christos-Emmanouil Anastasiou" w:date="2020-05-14T23:35:00Z">
        <w:r w:rsidR="00A96E74">
          <w:rPr>
            <w:rFonts w:ascii="Bell MT" w:hAnsi="Bell MT"/>
            <w:sz w:val="24"/>
            <w:szCs w:val="24"/>
          </w:rPr>
          <w:tab/>
        </w:r>
      </w:ins>
      <w:ins w:id="3114" w:author="Christos-Emmanouil Anastasiou" w:date="2020-05-14T23:28:00Z">
        <w:r w:rsidR="00A96E74">
          <w:rPr>
            <w:rFonts w:ascii="Bell MT" w:hAnsi="Bell MT"/>
            <w:sz w:val="24"/>
            <w:szCs w:val="24"/>
          </w:rPr>
          <w:t xml:space="preserve">As you can see </w:t>
        </w:r>
      </w:ins>
      <w:ins w:id="3115" w:author="Christos-Emmanouil Anastasiou" w:date="2020-05-14T23:29:00Z">
        <w:r w:rsidR="00A96E74">
          <w:rPr>
            <w:rFonts w:ascii="Bell MT" w:hAnsi="Bell MT"/>
            <w:sz w:val="24"/>
            <w:szCs w:val="24"/>
          </w:rPr>
          <w:t>in the Gantt chart in iteration 1</w:t>
        </w:r>
      </w:ins>
      <w:ins w:id="3116" w:author="Christos-Emmanouil Anastasiou" w:date="2020-05-14T14:37:00Z">
        <w:r w:rsidR="00080C9A">
          <w:rPr>
            <w:rFonts w:ascii="Bell MT" w:hAnsi="Bell MT"/>
            <w:sz w:val="24"/>
            <w:szCs w:val="24"/>
          </w:rPr>
          <w:t>,</w:t>
        </w:r>
      </w:ins>
      <w:ins w:id="3117" w:author="Christos-Emmanouil Anastasiou" w:date="2020-05-14T23:30:00Z">
        <w:r w:rsidR="00A96E74">
          <w:rPr>
            <w:rFonts w:ascii="Bell MT" w:hAnsi="Bell MT"/>
            <w:sz w:val="24"/>
            <w:szCs w:val="24"/>
          </w:rPr>
          <w:t xml:space="preserve"> </w:t>
        </w:r>
      </w:ins>
      <w:ins w:id="3118" w:author="Christos-Emmanouil Anastasiou" w:date="2020-05-14T23:29:00Z">
        <w:r w:rsidR="00A96E74">
          <w:rPr>
            <w:rFonts w:ascii="Bell MT" w:hAnsi="Bell MT"/>
            <w:sz w:val="24"/>
            <w:szCs w:val="24"/>
          </w:rPr>
          <w:t xml:space="preserve">appendix </w:t>
        </w:r>
      </w:ins>
      <w:ins w:id="3119" w:author="Christos-Emmanouil Anastasiou" w:date="2020-05-14T23:30:00Z">
        <w:r w:rsidR="00A96E74">
          <w:rPr>
            <w:rFonts w:ascii="Bell MT" w:hAnsi="Bell MT"/>
            <w:sz w:val="24"/>
            <w:szCs w:val="24"/>
          </w:rPr>
          <w:t>C,</w:t>
        </w:r>
      </w:ins>
      <w:ins w:id="3120" w:author="Christos-Emmanouil Anastasiou" w:date="2020-05-14T14:37:00Z">
        <w:r w:rsidR="00080C9A">
          <w:rPr>
            <w:rFonts w:ascii="Bell MT" w:hAnsi="Bell MT"/>
            <w:sz w:val="24"/>
            <w:szCs w:val="24"/>
          </w:rPr>
          <w:t xml:space="preserve"> </w:t>
        </w:r>
      </w:ins>
      <w:ins w:id="3121" w:author="Christos-Emmanouil Anastasiou" w:date="2020-05-14T15:09:00Z">
        <w:r w:rsidR="00FB4FE6">
          <w:rPr>
            <w:rFonts w:ascii="Bell MT" w:hAnsi="Bell MT"/>
            <w:sz w:val="24"/>
            <w:szCs w:val="24"/>
          </w:rPr>
          <w:t xml:space="preserve">the goal of the sprint was </w:t>
        </w:r>
      </w:ins>
      <w:ins w:id="3122" w:author="Christos-Emmanouil Anastasiou" w:date="2020-05-14T23:31:00Z">
        <w:r w:rsidR="00A96E74">
          <w:rPr>
            <w:rFonts w:ascii="Bell MT" w:hAnsi="Bell MT"/>
            <w:sz w:val="24"/>
            <w:szCs w:val="24"/>
          </w:rPr>
          <w:t>to get familiar with the initial framework</w:t>
        </w:r>
      </w:ins>
      <w:ins w:id="3123" w:author="Christos-Emmanouil Anastasiou" w:date="2020-05-14T23:43:00Z">
        <w:r w:rsidR="00A55319">
          <w:rPr>
            <w:rFonts w:ascii="Bell MT" w:hAnsi="Bell MT"/>
            <w:sz w:val="24"/>
            <w:szCs w:val="24"/>
          </w:rPr>
          <w:t xml:space="preserve"> and</w:t>
        </w:r>
      </w:ins>
      <w:ins w:id="3124" w:author="Christos-Emmanouil Anastasiou" w:date="2020-05-14T23:39:00Z">
        <w:r w:rsidR="00A55319">
          <w:rPr>
            <w:rFonts w:ascii="Bell MT" w:hAnsi="Bell MT"/>
            <w:sz w:val="24"/>
            <w:szCs w:val="24"/>
          </w:rPr>
          <w:t xml:space="preserve"> create a</w:t>
        </w:r>
      </w:ins>
      <w:ins w:id="3125" w:author="Christos-Emmanouil Anastasiou" w:date="2020-05-14T23:40:00Z">
        <w:r w:rsidR="00A55319">
          <w:rPr>
            <w:rFonts w:ascii="Bell MT" w:hAnsi="Bell MT"/>
            <w:sz w:val="24"/>
            <w:szCs w:val="24"/>
          </w:rPr>
          <w:t xml:space="preserve"> separate</w:t>
        </w:r>
      </w:ins>
      <w:ins w:id="3126" w:author="Christos-Emmanouil Anastasiou" w:date="2020-05-14T23:39:00Z">
        <w:r w:rsidR="00A55319">
          <w:rPr>
            <w:rFonts w:ascii="Bell MT" w:hAnsi="Bell MT"/>
            <w:sz w:val="24"/>
            <w:szCs w:val="24"/>
          </w:rPr>
          <w:t xml:space="preserve"> camera</w:t>
        </w:r>
      </w:ins>
      <w:ins w:id="3127" w:author="Christos-Emmanouil Anastasiou" w:date="2020-05-14T23:40:00Z">
        <w:r w:rsidR="00A55319">
          <w:rPr>
            <w:rFonts w:ascii="Bell MT" w:hAnsi="Bell MT"/>
            <w:sz w:val="24"/>
            <w:szCs w:val="24"/>
          </w:rPr>
          <w:t xml:space="preserve"> class</w:t>
        </w:r>
      </w:ins>
      <w:ins w:id="3128" w:author="Christos-Emmanouil Anastasiou" w:date="2020-05-14T23:39:00Z">
        <w:r w:rsidR="00A55319">
          <w:rPr>
            <w:rFonts w:ascii="Bell MT" w:hAnsi="Bell MT"/>
            <w:sz w:val="24"/>
            <w:szCs w:val="24"/>
          </w:rPr>
          <w:t xml:space="preserve"> that would allow the user to move freely around the 3D environment.</w:t>
        </w:r>
      </w:ins>
      <w:ins w:id="3129" w:author="Christos-Emmanouil Anastasiou" w:date="2020-05-14T23:43:00Z">
        <w:r w:rsidR="00A55319">
          <w:rPr>
            <w:rFonts w:ascii="Bell MT" w:hAnsi="Bell MT"/>
            <w:sz w:val="24"/>
            <w:szCs w:val="24"/>
          </w:rPr>
          <w:t xml:space="preserve"> I</w:t>
        </w:r>
      </w:ins>
      <w:ins w:id="3130" w:author="Christos-Emmanouil Anastasiou" w:date="2020-05-14T23:44:00Z">
        <w:r w:rsidR="00A55319">
          <w:rPr>
            <w:rFonts w:ascii="Bell MT" w:hAnsi="Bell MT"/>
            <w:sz w:val="24"/>
            <w:szCs w:val="24"/>
          </w:rPr>
          <w:t xml:space="preserve">t was later decided that refactoring of the framework was required as both initialisation of Direct3D and rendering of a mesh was taking place inside a </w:t>
        </w:r>
      </w:ins>
      <w:ins w:id="3131" w:author="Christos-Emmanouil Anastasiou" w:date="2020-05-14T23:45:00Z">
        <w:r w:rsidR="00A55319">
          <w:rPr>
            <w:rFonts w:ascii="Bell MT" w:hAnsi="Bell MT"/>
            <w:sz w:val="24"/>
            <w:szCs w:val="24"/>
          </w:rPr>
          <w:t>single class. Therefore, by the end of the iteration, it was expected to have everything set up and start defining a voxel class</w:t>
        </w:r>
      </w:ins>
      <w:ins w:id="3132" w:author="Christos-Emmanouil Anastasiou" w:date="2020-05-14T23:48:00Z">
        <w:r w:rsidR="00C9773B">
          <w:rPr>
            <w:rFonts w:ascii="Bell MT" w:hAnsi="Bell MT"/>
            <w:sz w:val="24"/>
            <w:szCs w:val="24"/>
          </w:rPr>
          <w:t xml:space="preserve"> but refactoring of the framework </w:t>
        </w:r>
      </w:ins>
      <w:ins w:id="3133" w:author="Christos-Emmanouil Anastasiou" w:date="2020-05-14T23:49:00Z">
        <w:r w:rsidR="00C9773B">
          <w:rPr>
            <w:rFonts w:ascii="Bell MT" w:hAnsi="Bell MT"/>
            <w:sz w:val="24"/>
            <w:szCs w:val="24"/>
          </w:rPr>
          <w:t>preceded</w:t>
        </w:r>
      </w:ins>
      <w:ins w:id="3134" w:author="Christos-Emmanouil Anastasiou" w:date="2020-05-14T23:48:00Z">
        <w:r w:rsidR="00C9773B">
          <w:rPr>
            <w:rFonts w:ascii="Bell MT" w:hAnsi="Bell MT"/>
            <w:sz w:val="24"/>
            <w:szCs w:val="24"/>
          </w:rPr>
          <w:t xml:space="preserve"> thus the objectives were modi</w:t>
        </w:r>
      </w:ins>
      <w:ins w:id="3135" w:author="Christos-Emmanouil Anastasiou" w:date="2020-05-14T23:49:00Z">
        <w:r w:rsidR="00C9773B">
          <w:rPr>
            <w:rFonts w:ascii="Bell MT" w:hAnsi="Bell MT"/>
            <w:sz w:val="24"/>
            <w:szCs w:val="24"/>
          </w:rPr>
          <w:t>fied for the following iteration</w:t>
        </w:r>
      </w:ins>
      <w:ins w:id="3136" w:author="Christos-Emmanouil Anastasiou" w:date="2020-05-14T23:45:00Z">
        <w:r w:rsidR="00A55319">
          <w:rPr>
            <w:rFonts w:ascii="Bell MT" w:hAnsi="Bell MT"/>
            <w:sz w:val="24"/>
            <w:szCs w:val="24"/>
          </w:rPr>
          <w:t>.</w:t>
        </w:r>
      </w:ins>
    </w:p>
    <w:p w14:paraId="6F6A18C5" w14:textId="6C298863" w:rsidR="005E4D58" w:rsidRDefault="00A924B8" w:rsidP="00C9773B">
      <w:pPr>
        <w:ind w:left="720" w:firstLine="720"/>
        <w:rPr>
          <w:ins w:id="3137" w:author="Christos-Emmanouil Anastasiou" w:date="2020-05-14T23:51:00Z"/>
          <w:rFonts w:ascii="Bell MT" w:hAnsi="Bell MT"/>
          <w:sz w:val="24"/>
          <w:szCs w:val="24"/>
        </w:rPr>
        <w:pPrChange w:id="3138" w:author="Christos-Emmanouil Anastasiou" w:date="2020-05-14T23:51:00Z">
          <w:pPr>
            <w:ind w:left="720"/>
          </w:pPr>
        </w:pPrChange>
      </w:pPr>
      <w:ins w:id="3139" w:author="Christos-Emmanouil Anastasiou" w:date="2020-05-14T15:07:00Z">
        <w:r>
          <w:rPr>
            <w:rFonts w:ascii="Bell MT" w:hAnsi="Bell MT"/>
            <w:sz w:val="24"/>
            <w:szCs w:val="24"/>
          </w:rPr>
          <w:t>Moving on to the second i</w:t>
        </w:r>
      </w:ins>
      <w:ins w:id="3140" w:author="Christos-Emmanouil Anastasiou" w:date="2020-05-14T15:08:00Z">
        <w:r>
          <w:rPr>
            <w:rFonts w:ascii="Bell MT" w:hAnsi="Bell MT"/>
            <w:sz w:val="24"/>
            <w:szCs w:val="24"/>
          </w:rPr>
          <w:t xml:space="preserve">teration, </w:t>
        </w:r>
        <w:r w:rsidR="005E4D58">
          <w:rPr>
            <w:rFonts w:ascii="Bell MT" w:hAnsi="Bell MT"/>
            <w:sz w:val="24"/>
            <w:szCs w:val="24"/>
          </w:rPr>
          <w:t xml:space="preserve">some of the objectives were met and some were partially met. The initial goal was to create a camera that would allow the user to move freely around the 3D environment. DirectX11 API was chosen due to author’s past experience. However, a number of things had to be relearned in order develop and debug using the Microsoft’s API. The framework provided was all implemented into one class thus it had to be refactored in order to be more manageable but also to detach any Direct3D initialisation code from the actual application. This slowed down development as time was spent researching and following tutorials that would enable this refactoring to take place. Therefore, by the end of the iteration, it was expected to have everything set up and start defining a voxel </w:t>
        </w:r>
      </w:ins>
      <w:ins w:id="3141" w:author="Christos-Emmanouil Anastasiou" w:date="2020-05-14T23:34:00Z">
        <w:r w:rsidR="00A96E74">
          <w:rPr>
            <w:rFonts w:ascii="Bell MT" w:hAnsi="Bell MT"/>
            <w:sz w:val="24"/>
            <w:szCs w:val="24"/>
          </w:rPr>
          <w:t>class,</w:t>
        </w:r>
      </w:ins>
      <w:ins w:id="3142" w:author="Christos-Emmanouil Anastasiou" w:date="2020-05-14T15:08:00Z">
        <w:r w:rsidR="005E4D58">
          <w:rPr>
            <w:rFonts w:ascii="Bell MT" w:hAnsi="Bell MT"/>
            <w:sz w:val="24"/>
            <w:szCs w:val="24"/>
          </w:rPr>
          <w:t xml:space="preserve"> but it was not met due to refactoring of </w:t>
        </w:r>
      </w:ins>
      <w:ins w:id="3143" w:author="Christos-Emmanouil Anastasiou" w:date="2020-05-14T21:52:00Z">
        <w:r w:rsidR="00F51FF8">
          <w:rPr>
            <w:rFonts w:ascii="Bell MT" w:hAnsi="Bell MT"/>
            <w:sz w:val="24"/>
            <w:szCs w:val="24"/>
          </w:rPr>
          <w:t>DirectX</w:t>
        </w:r>
      </w:ins>
      <w:ins w:id="3144" w:author="Christos-Emmanouil Anastasiou" w:date="2020-05-14T15:08:00Z">
        <w:r w:rsidR="005E4D58">
          <w:rPr>
            <w:rFonts w:ascii="Bell MT" w:hAnsi="Bell MT"/>
            <w:sz w:val="24"/>
            <w:szCs w:val="24"/>
          </w:rPr>
          <w:t xml:space="preserve"> framework</w:t>
        </w:r>
      </w:ins>
      <w:ins w:id="3145" w:author="Christos-Emmanouil Anastasiou" w:date="2020-05-14T23:34:00Z">
        <w:r w:rsidR="00A96E74">
          <w:rPr>
            <w:rFonts w:ascii="Bell MT" w:hAnsi="Bell MT"/>
            <w:sz w:val="24"/>
            <w:szCs w:val="24"/>
          </w:rPr>
          <w:t xml:space="preserve"> (see iteration 2, appendix C)</w:t>
        </w:r>
      </w:ins>
      <w:ins w:id="3146" w:author="Christos-Emmanouil Anastasiou" w:date="2020-05-14T15:08:00Z">
        <w:r w:rsidR="005E4D58">
          <w:rPr>
            <w:rFonts w:ascii="Bell MT" w:hAnsi="Bell MT"/>
            <w:sz w:val="24"/>
            <w:szCs w:val="24"/>
          </w:rPr>
          <w:t>.</w:t>
        </w:r>
      </w:ins>
    </w:p>
    <w:p w14:paraId="10623F38" w14:textId="3435421C" w:rsidR="00C9773B" w:rsidRDefault="00C9773B" w:rsidP="00322B3E">
      <w:pPr>
        <w:ind w:left="720" w:firstLine="720"/>
        <w:rPr>
          <w:ins w:id="3147" w:author="Christos-Emmanouil Anastasiou" w:date="2020-05-14T15:08:00Z"/>
          <w:rFonts w:ascii="Bell MT" w:hAnsi="Bell MT"/>
          <w:sz w:val="24"/>
          <w:szCs w:val="24"/>
        </w:rPr>
        <w:pPrChange w:id="3148" w:author="Christos-Emmanouil Anastasiou" w:date="2020-05-15T02:16:00Z">
          <w:pPr>
            <w:ind w:left="720"/>
          </w:pPr>
        </w:pPrChange>
      </w:pPr>
      <w:ins w:id="3149" w:author="Christos-Emmanouil Anastasiou" w:date="2020-05-14T23:51:00Z">
        <w:r>
          <w:rPr>
            <w:rFonts w:ascii="Bell MT" w:hAnsi="Bell MT"/>
            <w:sz w:val="24"/>
            <w:szCs w:val="24"/>
          </w:rPr>
          <w:t xml:space="preserve">In the third iteration </w:t>
        </w:r>
      </w:ins>
      <w:ins w:id="3150" w:author="Christos-Emmanouil Anastasiou" w:date="2020-05-14T23:52:00Z">
        <w:r>
          <w:rPr>
            <w:rFonts w:ascii="Bell MT" w:hAnsi="Bell MT"/>
            <w:sz w:val="24"/>
            <w:szCs w:val="24"/>
          </w:rPr>
          <w:t>(see iteration 3, appendix C)</w:t>
        </w:r>
      </w:ins>
      <w:ins w:id="3151" w:author="Christos-Emmanouil Anastasiou" w:date="2020-05-15T00:14:00Z">
        <w:r w:rsidR="00C10F00">
          <w:rPr>
            <w:rFonts w:ascii="Bell MT" w:hAnsi="Bell MT"/>
            <w:sz w:val="24"/>
            <w:szCs w:val="24"/>
          </w:rPr>
          <w:t>,</w:t>
        </w:r>
      </w:ins>
      <w:ins w:id="3152" w:author="Christos-Emmanouil Anastasiou" w:date="2020-05-14T23:52:00Z">
        <w:r>
          <w:rPr>
            <w:rFonts w:ascii="Bell MT" w:hAnsi="Bell MT"/>
            <w:sz w:val="24"/>
            <w:szCs w:val="24"/>
          </w:rPr>
          <w:t xml:space="preserve"> </w:t>
        </w:r>
      </w:ins>
      <w:ins w:id="3153" w:author="Christos-Emmanouil Anastasiou" w:date="2020-05-15T00:03:00Z">
        <w:r w:rsidR="00811E34">
          <w:rPr>
            <w:rFonts w:ascii="Bell MT" w:hAnsi="Bell MT"/>
            <w:sz w:val="24"/>
            <w:szCs w:val="24"/>
          </w:rPr>
          <w:t xml:space="preserve">not </w:t>
        </w:r>
      </w:ins>
      <w:ins w:id="3154" w:author="Christos-Emmanouil Anastasiou" w:date="2020-05-15T00:15:00Z">
        <w:r w:rsidR="00C10F00">
          <w:rPr>
            <w:rFonts w:ascii="Bell MT" w:hAnsi="Bell MT"/>
            <w:sz w:val="24"/>
            <w:szCs w:val="24"/>
          </w:rPr>
          <w:t>all</w:t>
        </w:r>
      </w:ins>
      <w:ins w:id="3155" w:author="Christos-Emmanouil Anastasiou" w:date="2020-05-15T00:03:00Z">
        <w:r w:rsidR="00811E34">
          <w:rPr>
            <w:rFonts w:ascii="Bell MT" w:hAnsi="Bell MT"/>
            <w:sz w:val="24"/>
            <w:szCs w:val="24"/>
          </w:rPr>
          <w:t xml:space="preserve"> the objectives were met due to technical </w:t>
        </w:r>
      </w:ins>
      <w:ins w:id="3156" w:author="Christos-Emmanouil Anastasiou" w:date="2020-05-15T02:13:00Z">
        <w:r w:rsidR="00322B3E">
          <w:rPr>
            <w:rFonts w:ascii="Bell MT" w:hAnsi="Bell MT"/>
            <w:sz w:val="24"/>
            <w:szCs w:val="24"/>
          </w:rPr>
          <w:t>errors</w:t>
        </w:r>
      </w:ins>
      <w:ins w:id="3157" w:author="Christos-Emmanouil Anastasiou" w:date="2020-05-15T00:15:00Z">
        <w:r w:rsidR="00C10F00">
          <w:rPr>
            <w:rFonts w:ascii="Bell MT" w:hAnsi="Bell MT"/>
            <w:sz w:val="24"/>
            <w:szCs w:val="24"/>
          </w:rPr>
          <w:t xml:space="preserve"> and insufficient experience relating to </w:t>
        </w:r>
      </w:ins>
      <w:ins w:id="3158" w:author="Christos-Emmanouil Anastasiou" w:date="2020-05-15T00:18:00Z">
        <w:r w:rsidR="00C10F00">
          <w:rPr>
            <w:rFonts w:ascii="Bell MT" w:hAnsi="Bell MT"/>
            <w:sz w:val="24"/>
            <w:szCs w:val="24"/>
          </w:rPr>
          <w:t>instancing</w:t>
        </w:r>
      </w:ins>
      <w:ins w:id="3159" w:author="Christos-Emmanouil Anastasiou" w:date="2020-05-15T00:15:00Z">
        <w:r w:rsidR="00C10F00">
          <w:rPr>
            <w:rFonts w:ascii="Bell MT" w:hAnsi="Bell MT"/>
            <w:sz w:val="24"/>
            <w:szCs w:val="24"/>
          </w:rPr>
          <w:t xml:space="preserve"> in DirectX</w:t>
        </w:r>
      </w:ins>
      <w:ins w:id="3160" w:author="Christos-Emmanouil Anastasiou" w:date="2020-05-15T00:03:00Z">
        <w:r w:rsidR="00811E34">
          <w:rPr>
            <w:rFonts w:ascii="Bell MT" w:hAnsi="Bell MT"/>
            <w:sz w:val="24"/>
            <w:szCs w:val="24"/>
          </w:rPr>
          <w:t>. The</w:t>
        </w:r>
      </w:ins>
      <w:ins w:id="3161" w:author="Christos-Emmanouil Anastasiou" w:date="2020-05-15T00:08:00Z">
        <w:r w:rsidR="00811E34" w:rsidRPr="00811E34">
          <w:rPr>
            <w:sz w:val="24"/>
            <w:szCs w:val="24"/>
            <w:rPrChange w:id="3162" w:author="Christos-Emmanouil Anastasiou" w:date="2020-05-15T00:08:00Z">
              <w:rPr>
                <w:sz w:val="24"/>
                <w:szCs w:val="24"/>
                <w:lang w:val="el-GR"/>
              </w:rPr>
            </w:rPrChange>
          </w:rPr>
          <w:t xml:space="preserve"> </w:t>
        </w:r>
        <w:r w:rsidR="00811E34">
          <w:rPr>
            <w:sz w:val="24"/>
            <w:szCs w:val="24"/>
          </w:rPr>
          <w:t>sprint objectives were about</w:t>
        </w:r>
      </w:ins>
      <w:ins w:id="3163" w:author="Christos-Emmanouil Anastasiou" w:date="2020-05-15T02:40:00Z">
        <w:r w:rsidR="00C709CE">
          <w:rPr>
            <w:sz w:val="24"/>
            <w:szCs w:val="24"/>
          </w:rPr>
          <w:t xml:space="preserve"> importing ImGui library and</w:t>
        </w:r>
      </w:ins>
      <w:ins w:id="3164" w:author="Christos-Emmanouil Anastasiou" w:date="2020-05-15T00:08:00Z">
        <w:r w:rsidR="00811E34">
          <w:rPr>
            <w:sz w:val="24"/>
            <w:szCs w:val="24"/>
          </w:rPr>
          <w:t xml:space="preserve"> using</w:t>
        </w:r>
      </w:ins>
      <w:ins w:id="3165" w:author="Christos-Emmanouil Anastasiou" w:date="2020-05-14T23:52:00Z">
        <w:r>
          <w:rPr>
            <w:rFonts w:ascii="Bell MT" w:hAnsi="Bell MT"/>
            <w:sz w:val="24"/>
            <w:szCs w:val="24"/>
          </w:rPr>
          <w:t xml:space="preserve"> t</w:t>
        </w:r>
      </w:ins>
      <w:ins w:id="3166" w:author="Christos-Emmanouil Anastasiou" w:date="2020-05-14T23:54:00Z">
        <w:r>
          <w:rPr>
            <w:rFonts w:ascii="Bell MT" w:hAnsi="Bell MT"/>
            <w:sz w:val="24"/>
            <w:szCs w:val="24"/>
          </w:rPr>
          <w:t>wo different techniques to generate voxels manually in the 3D environment. One</w:t>
        </w:r>
      </w:ins>
      <w:ins w:id="3167" w:author="Christos-Emmanouil Anastasiou" w:date="2020-05-15T00:09:00Z">
        <w:r w:rsidR="00811E34">
          <w:rPr>
            <w:rFonts w:ascii="Bell MT" w:hAnsi="Bell MT"/>
            <w:sz w:val="24"/>
            <w:szCs w:val="24"/>
          </w:rPr>
          <w:t xml:space="preserve"> technique</w:t>
        </w:r>
      </w:ins>
      <w:ins w:id="3168" w:author="Christos-Emmanouil Anastasiou" w:date="2020-05-14T23:54:00Z">
        <w:r>
          <w:rPr>
            <w:rFonts w:ascii="Bell MT" w:hAnsi="Bell MT"/>
            <w:sz w:val="24"/>
            <w:szCs w:val="24"/>
          </w:rPr>
          <w:t xml:space="preserve"> </w:t>
        </w:r>
      </w:ins>
      <w:ins w:id="3169" w:author="Christos-Emmanouil Anastasiou" w:date="2020-05-14T23:56:00Z">
        <w:r>
          <w:rPr>
            <w:rFonts w:ascii="Bell MT" w:hAnsi="Bell MT"/>
            <w:sz w:val="24"/>
            <w:szCs w:val="24"/>
          </w:rPr>
          <w:t xml:space="preserve">was to use ray casting </w:t>
        </w:r>
      </w:ins>
      <w:ins w:id="3170" w:author="Christos-Emmanouil Anastasiou" w:date="2020-05-14T23:57:00Z">
        <w:r>
          <w:rPr>
            <w:rFonts w:ascii="Bell MT" w:hAnsi="Bell MT"/>
            <w:sz w:val="24"/>
            <w:szCs w:val="24"/>
          </w:rPr>
          <w:t>for</w:t>
        </w:r>
      </w:ins>
      <w:ins w:id="3171" w:author="Christos-Emmanouil Anastasiou" w:date="2020-05-14T23:56:00Z">
        <w:r>
          <w:rPr>
            <w:rFonts w:ascii="Bell MT" w:hAnsi="Bell MT"/>
            <w:sz w:val="24"/>
            <w:szCs w:val="24"/>
          </w:rPr>
          <w:t xml:space="preserve"> generat</w:t>
        </w:r>
      </w:ins>
      <w:ins w:id="3172" w:author="Christos-Emmanouil Anastasiou" w:date="2020-05-14T23:57:00Z">
        <w:r>
          <w:rPr>
            <w:rFonts w:ascii="Bell MT" w:hAnsi="Bell MT"/>
            <w:sz w:val="24"/>
            <w:szCs w:val="24"/>
          </w:rPr>
          <w:t>ing</w:t>
        </w:r>
      </w:ins>
      <w:ins w:id="3173" w:author="Christos-Emmanouil Anastasiou" w:date="2020-05-14T23:56:00Z">
        <w:r>
          <w:rPr>
            <w:rFonts w:ascii="Bell MT" w:hAnsi="Bell MT"/>
            <w:sz w:val="24"/>
            <w:szCs w:val="24"/>
          </w:rPr>
          <w:t xml:space="preserve"> </w:t>
        </w:r>
      </w:ins>
      <w:ins w:id="3174" w:author="Christos-Emmanouil Anastasiou" w:date="2020-05-14T23:57:00Z">
        <w:r>
          <w:rPr>
            <w:rFonts w:ascii="Bell MT" w:hAnsi="Bell MT"/>
            <w:sz w:val="24"/>
            <w:szCs w:val="24"/>
          </w:rPr>
          <w:t xml:space="preserve">a voxel depending on </w:t>
        </w:r>
      </w:ins>
      <w:ins w:id="3175" w:author="Christos-Emmanouil Anastasiou" w:date="2020-05-14T23:58:00Z">
        <w:r>
          <w:rPr>
            <w:rFonts w:ascii="Bell MT" w:hAnsi="Bell MT"/>
            <w:sz w:val="24"/>
            <w:szCs w:val="24"/>
          </w:rPr>
          <w:t xml:space="preserve">the position of the mouse cursor and the second technique also involved ray </w:t>
        </w:r>
      </w:ins>
      <w:ins w:id="3176" w:author="Christos-Emmanouil Anastasiou" w:date="2020-05-14T23:59:00Z">
        <w:r w:rsidR="00811E34">
          <w:rPr>
            <w:rFonts w:ascii="Bell MT" w:hAnsi="Bell MT"/>
            <w:sz w:val="24"/>
            <w:szCs w:val="24"/>
          </w:rPr>
          <w:t>casting,</w:t>
        </w:r>
      </w:ins>
      <w:ins w:id="3177" w:author="Christos-Emmanouil Anastasiou" w:date="2020-05-14T23:58:00Z">
        <w:r>
          <w:rPr>
            <w:rFonts w:ascii="Bell MT" w:hAnsi="Bell MT"/>
            <w:sz w:val="24"/>
            <w:szCs w:val="24"/>
          </w:rPr>
          <w:t xml:space="preserve"> </w:t>
        </w:r>
        <w:r w:rsidR="00811E34">
          <w:rPr>
            <w:rFonts w:ascii="Bell MT" w:hAnsi="Bell MT"/>
            <w:sz w:val="24"/>
            <w:szCs w:val="24"/>
          </w:rPr>
          <w:t>but thi</w:t>
        </w:r>
      </w:ins>
      <w:ins w:id="3178" w:author="Christos-Emmanouil Anastasiou" w:date="2020-05-14T23:59:00Z">
        <w:r w:rsidR="00811E34">
          <w:rPr>
            <w:rFonts w:ascii="Bell MT" w:hAnsi="Bell MT"/>
            <w:sz w:val="24"/>
            <w:szCs w:val="24"/>
          </w:rPr>
          <w:t>s time generat</w:t>
        </w:r>
      </w:ins>
      <w:ins w:id="3179" w:author="Christos-Emmanouil Anastasiou" w:date="2020-05-15T00:09:00Z">
        <w:r w:rsidR="00150E82">
          <w:rPr>
            <w:rFonts w:ascii="Bell MT" w:hAnsi="Bell MT"/>
            <w:sz w:val="24"/>
            <w:szCs w:val="24"/>
          </w:rPr>
          <w:t>ing an array of</w:t>
        </w:r>
      </w:ins>
      <w:ins w:id="3180" w:author="Christos-Emmanouil Anastasiou" w:date="2020-05-14T23:59:00Z">
        <w:r w:rsidR="00811E34">
          <w:rPr>
            <w:rFonts w:ascii="Bell MT" w:hAnsi="Bell MT"/>
            <w:sz w:val="24"/>
            <w:szCs w:val="24"/>
          </w:rPr>
          <w:t xml:space="preserve"> voxel</w:t>
        </w:r>
      </w:ins>
      <w:ins w:id="3181" w:author="Christos-Emmanouil Anastasiou" w:date="2020-05-15T00:09:00Z">
        <w:r w:rsidR="00150E82">
          <w:rPr>
            <w:rFonts w:ascii="Bell MT" w:hAnsi="Bell MT"/>
            <w:sz w:val="24"/>
            <w:szCs w:val="24"/>
          </w:rPr>
          <w:t>s</w:t>
        </w:r>
      </w:ins>
      <w:ins w:id="3182" w:author="Christos-Emmanouil Anastasiou" w:date="2020-05-14T23:59:00Z">
        <w:r w:rsidR="00811E34">
          <w:rPr>
            <w:rFonts w:ascii="Bell MT" w:hAnsi="Bell MT"/>
            <w:sz w:val="24"/>
            <w:szCs w:val="24"/>
          </w:rPr>
          <w:t xml:space="preserve"> </w:t>
        </w:r>
      </w:ins>
      <w:ins w:id="3183" w:author="Christos-Emmanouil Anastasiou" w:date="2020-05-15T00:09:00Z">
        <w:r w:rsidR="00150E82">
          <w:rPr>
            <w:rFonts w:ascii="Bell MT" w:hAnsi="Bell MT"/>
            <w:sz w:val="24"/>
            <w:szCs w:val="24"/>
          </w:rPr>
          <w:t xml:space="preserve">by dragging the mouse </w:t>
        </w:r>
      </w:ins>
      <w:ins w:id="3184" w:author="Christos-Emmanouil Anastasiou" w:date="2020-05-14T23:59:00Z">
        <w:r w:rsidR="00811E34">
          <w:rPr>
            <w:rFonts w:ascii="Bell MT" w:hAnsi="Bell MT"/>
            <w:sz w:val="24"/>
            <w:szCs w:val="24"/>
          </w:rPr>
          <w:t>across the screen. This introduced two problems.</w:t>
        </w:r>
      </w:ins>
      <w:ins w:id="3185" w:author="Christos-Emmanouil Anastasiou" w:date="2020-05-15T00:02:00Z">
        <w:r w:rsidR="00811E34">
          <w:rPr>
            <w:rFonts w:ascii="Bell MT" w:hAnsi="Bell MT"/>
            <w:sz w:val="24"/>
            <w:szCs w:val="24"/>
          </w:rPr>
          <w:t xml:space="preserve"> The</w:t>
        </w:r>
      </w:ins>
      <w:ins w:id="3186" w:author="Christos-Emmanouil Anastasiou" w:date="2020-05-14T23:59:00Z">
        <w:r w:rsidR="00811E34">
          <w:rPr>
            <w:rFonts w:ascii="Bell MT" w:hAnsi="Bell MT"/>
            <w:sz w:val="24"/>
            <w:szCs w:val="24"/>
          </w:rPr>
          <w:t xml:space="preserve"> </w:t>
        </w:r>
      </w:ins>
      <w:ins w:id="3187" w:author="Christos-Emmanouil Anastasiou" w:date="2020-05-15T00:02:00Z">
        <w:r w:rsidR="00811E34">
          <w:rPr>
            <w:rFonts w:ascii="Bell MT" w:hAnsi="Bell MT"/>
            <w:sz w:val="24"/>
            <w:szCs w:val="24"/>
          </w:rPr>
          <w:t>first one</w:t>
        </w:r>
      </w:ins>
      <w:ins w:id="3188" w:author="Christos-Emmanouil Anastasiou" w:date="2020-05-14T23:59:00Z">
        <w:r w:rsidR="00811E34">
          <w:rPr>
            <w:rFonts w:ascii="Bell MT" w:hAnsi="Bell MT"/>
            <w:sz w:val="24"/>
            <w:szCs w:val="24"/>
          </w:rPr>
          <w:t xml:space="preserve"> was the implementation of ray casting </w:t>
        </w:r>
      </w:ins>
      <w:ins w:id="3189" w:author="Christos-Emmanouil Anastasiou" w:date="2020-05-15T00:00:00Z">
        <w:r w:rsidR="00811E34">
          <w:rPr>
            <w:rFonts w:ascii="Bell MT" w:hAnsi="Bell MT"/>
            <w:sz w:val="24"/>
            <w:szCs w:val="24"/>
          </w:rPr>
          <w:t>and the second one</w:t>
        </w:r>
      </w:ins>
      <w:ins w:id="3190" w:author="Christos-Emmanouil Anastasiou" w:date="2020-05-15T00:02:00Z">
        <w:r w:rsidR="00811E34">
          <w:rPr>
            <w:rFonts w:ascii="Bell MT" w:hAnsi="Bell MT"/>
            <w:sz w:val="24"/>
            <w:szCs w:val="24"/>
          </w:rPr>
          <w:t xml:space="preserve"> was</w:t>
        </w:r>
      </w:ins>
      <w:ins w:id="3191" w:author="Christos-Emmanouil Anastasiou" w:date="2020-05-15T00:00:00Z">
        <w:r w:rsidR="00811E34">
          <w:rPr>
            <w:rFonts w:ascii="Bell MT" w:hAnsi="Bell MT"/>
            <w:sz w:val="24"/>
            <w:szCs w:val="24"/>
          </w:rPr>
          <w:t xml:space="preserve"> the </w:t>
        </w:r>
      </w:ins>
      <w:ins w:id="3192" w:author="Christos-Emmanouil Anastasiou" w:date="2020-05-15T00:02:00Z">
        <w:r w:rsidR="00811E34">
          <w:rPr>
            <w:rFonts w:ascii="Bell MT" w:hAnsi="Bell MT"/>
            <w:sz w:val="24"/>
            <w:szCs w:val="24"/>
          </w:rPr>
          <w:t xml:space="preserve">initialisation and rendering of multiple objects. </w:t>
        </w:r>
      </w:ins>
      <w:ins w:id="3193" w:author="Christos-Emmanouil Anastasiou" w:date="2020-05-15T00:16:00Z">
        <w:r w:rsidR="00C10F00">
          <w:rPr>
            <w:rFonts w:ascii="Bell MT" w:hAnsi="Bell MT"/>
            <w:sz w:val="24"/>
            <w:szCs w:val="24"/>
          </w:rPr>
          <w:t xml:space="preserve">I followed a tutorial </w:t>
        </w:r>
      </w:ins>
      <w:ins w:id="3194" w:author="Christos-Emmanouil Anastasiou" w:date="2020-05-15T00:17:00Z">
        <w:r w:rsidR="00C10F00">
          <w:rPr>
            <w:rFonts w:ascii="Bell MT" w:hAnsi="Bell MT"/>
            <w:sz w:val="24"/>
            <w:szCs w:val="24"/>
          </w:rPr>
          <w:t>to implement picking which could give the first object that was h</w:t>
        </w:r>
      </w:ins>
      <w:ins w:id="3195" w:author="Christos-Emmanouil Anastasiou" w:date="2020-05-15T00:18:00Z">
        <w:r w:rsidR="00C10F00">
          <w:rPr>
            <w:rFonts w:ascii="Bell MT" w:hAnsi="Bell MT"/>
            <w:sz w:val="24"/>
            <w:szCs w:val="24"/>
          </w:rPr>
          <w:t xml:space="preserve">it </w:t>
        </w:r>
      </w:ins>
      <w:ins w:id="3196" w:author="Christos-Emmanouil Anastasiou" w:date="2020-05-15T02:13:00Z">
        <w:r w:rsidR="000B4DFC">
          <w:rPr>
            <w:rFonts w:ascii="Bell MT" w:hAnsi="Bell MT"/>
            <w:sz w:val="24"/>
            <w:szCs w:val="24"/>
          </w:rPr>
          <w:t>by the</w:t>
        </w:r>
      </w:ins>
      <w:ins w:id="3197" w:author="Christos-Emmanouil Anastasiou" w:date="2020-05-15T00:18:00Z">
        <w:r w:rsidR="00C10F00">
          <w:rPr>
            <w:rFonts w:ascii="Bell MT" w:hAnsi="Bell MT"/>
            <w:sz w:val="24"/>
            <w:szCs w:val="24"/>
          </w:rPr>
          <w:t xml:space="preserve"> ray. </w:t>
        </w:r>
      </w:ins>
      <w:ins w:id="3198" w:author="Christos-Emmanouil Anastasiou" w:date="2020-05-15T02:58:00Z">
        <w:r w:rsidR="008C516E">
          <w:rPr>
            <w:rFonts w:ascii="Bell MT" w:hAnsi="Bell MT"/>
            <w:sz w:val="24"/>
            <w:szCs w:val="24"/>
          </w:rPr>
          <w:t xml:space="preserve">But I could only draw a small number of voxels by drawing them explicitly. </w:t>
        </w:r>
      </w:ins>
      <w:ins w:id="3199" w:author="Christos-Emmanouil Anastasiou" w:date="2020-05-15T00:18:00Z">
        <w:r w:rsidR="00C10F00">
          <w:rPr>
            <w:rFonts w:ascii="Bell MT" w:hAnsi="Bell MT"/>
            <w:sz w:val="24"/>
            <w:szCs w:val="24"/>
          </w:rPr>
          <w:t>The next step was to generate</w:t>
        </w:r>
      </w:ins>
      <w:ins w:id="3200" w:author="Christos-Emmanouil Anastasiou" w:date="2020-05-15T00:19:00Z">
        <w:r w:rsidR="00C10F00">
          <w:rPr>
            <w:rFonts w:ascii="Bell MT" w:hAnsi="Bell MT"/>
            <w:sz w:val="24"/>
            <w:szCs w:val="24"/>
          </w:rPr>
          <w:t xml:space="preserve"> multiple objects. In DirectX is called instancing. </w:t>
        </w:r>
      </w:ins>
      <w:ins w:id="3201" w:author="Christos-Emmanouil Anastasiou" w:date="2020-05-15T02:24:00Z">
        <w:r w:rsidR="00024C89">
          <w:rPr>
            <w:rFonts w:ascii="Bell MT" w:hAnsi="Bell MT"/>
            <w:sz w:val="24"/>
            <w:szCs w:val="24"/>
          </w:rPr>
          <w:t xml:space="preserve">Following the </w:t>
        </w:r>
      </w:ins>
      <w:ins w:id="3202" w:author="Christos-Emmanouil Anastasiou" w:date="2020-05-15T02:29:00Z">
        <w:r w:rsidR="00024C89">
          <w:rPr>
            <w:rFonts w:ascii="Bell MT" w:hAnsi="Bell MT"/>
            <w:sz w:val="24"/>
            <w:szCs w:val="24"/>
          </w:rPr>
          <w:t>tutorials</w:t>
        </w:r>
      </w:ins>
      <w:ins w:id="3203" w:author="Christos-Emmanouil Anastasiou" w:date="2020-05-15T02:27:00Z">
        <w:r w:rsidR="00024C89">
          <w:rPr>
            <w:rFonts w:ascii="Bell MT" w:hAnsi="Bell MT"/>
            <w:sz w:val="24"/>
            <w:szCs w:val="24"/>
          </w:rPr>
          <w:t xml:space="preserve"> from </w:t>
        </w:r>
      </w:ins>
      <w:ins w:id="3204" w:author="Christos-Emmanouil Anastasiou" w:date="2020-05-15T02:29:00Z">
        <w:r w:rsidR="00024C89">
          <w:rPr>
            <w:rFonts w:ascii="Bell MT" w:hAnsi="Bell MT"/>
            <w:sz w:val="24"/>
            <w:szCs w:val="24"/>
          </w:rPr>
          <w:t>F</w:t>
        </w:r>
      </w:ins>
      <w:ins w:id="3205" w:author="Christos-Emmanouil Anastasiou" w:date="2020-05-15T02:27:00Z">
        <w:r w:rsidR="00024C89">
          <w:rPr>
            <w:rFonts w:ascii="Bell MT" w:hAnsi="Bell MT"/>
            <w:sz w:val="24"/>
            <w:szCs w:val="24"/>
          </w:rPr>
          <w:t xml:space="preserve">rank </w:t>
        </w:r>
      </w:ins>
      <w:ins w:id="3206" w:author="Christos-Emmanouil Anastasiou" w:date="2020-05-15T02:29:00Z">
        <w:r w:rsidR="00024C89">
          <w:rPr>
            <w:rFonts w:ascii="Bell MT" w:hAnsi="Bell MT"/>
            <w:sz w:val="24"/>
            <w:szCs w:val="24"/>
          </w:rPr>
          <w:t>L</w:t>
        </w:r>
      </w:ins>
      <w:ins w:id="3207" w:author="Christos-Emmanouil Anastasiou" w:date="2020-05-15T02:27:00Z">
        <w:r w:rsidR="00024C89">
          <w:rPr>
            <w:rFonts w:ascii="Bell MT" w:hAnsi="Bell MT"/>
            <w:sz w:val="24"/>
            <w:szCs w:val="24"/>
          </w:rPr>
          <w:t>una</w:t>
        </w:r>
      </w:ins>
      <w:ins w:id="3208" w:author="Christos-Emmanouil Anastasiou" w:date="2020-05-15T02:29:00Z">
        <w:r w:rsidR="00024C89">
          <w:rPr>
            <w:rFonts w:ascii="Bell MT" w:hAnsi="Bell MT"/>
            <w:sz w:val="24"/>
            <w:szCs w:val="24"/>
          </w:rPr>
          <w:t>[</w:t>
        </w:r>
      </w:ins>
      <w:ins w:id="3209" w:author="Christos-Emmanouil Anastasiou" w:date="2020-05-15T02:30:00Z">
        <w:r w:rsidR="00024C89">
          <w:rPr>
            <w:rFonts w:ascii="Bell MT" w:hAnsi="Bell MT"/>
            <w:sz w:val="24"/>
            <w:szCs w:val="24"/>
          </w:rPr>
          <w:t>43</w:t>
        </w:r>
      </w:ins>
      <w:ins w:id="3210" w:author="Christos-Emmanouil Anastasiou" w:date="2020-05-15T02:29:00Z">
        <w:r w:rsidR="00024C89">
          <w:rPr>
            <w:rFonts w:ascii="Bell MT" w:hAnsi="Bell MT"/>
            <w:sz w:val="24"/>
            <w:szCs w:val="24"/>
          </w:rPr>
          <w:t>]</w:t>
        </w:r>
      </w:ins>
      <w:ins w:id="3211" w:author="Christos-Emmanouil Anastasiou" w:date="2020-05-15T02:27:00Z">
        <w:r w:rsidR="00024C89">
          <w:rPr>
            <w:rFonts w:ascii="Bell MT" w:hAnsi="Bell MT"/>
            <w:sz w:val="24"/>
            <w:szCs w:val="24"/>
          </w:rPr>
          <w:t xml:space="preserve">, </w:t>
        </w:r>
      </w:ins>
      <w:ins w:id="3212" w:author="Christos-Emmanouil Anastasiou" w:date="2020-05-15T02:29:00Z">
        <w:r w:rsidR="00024C89">
          <w:rPr>
            <w:rFonts w:ascii="Bell MT" w:hAnsi="Bell MT"/>
            <w:sz w:val="24"/>
            <w:szCs w:val="24"/>
          </w:rPr>
          <w:t>r</w:t>
        </w:r>
      </w:ins>
      <w:ins w:id="3213" w:author="Christos-Emmanouil Anastasiou" w:date="2020-05-15T02:27:00Z">
        <w:r w:rsidR="00024C89">
          <w:rPr>
            <w:rFonts w:ascii="Bell MT" w:hAnsi="Bell MT"/>
            <w:sz w:val="24"/>
            <w:szCs w:val="24"/>
          </w:rPr>
          <w:t>astertek</w:t>
        </w:r>
      </w:ins>
      <w:ins w:id="3214" w:author="Christos-Emmanouil Anastasiou" w:date="2020-05-15T02:29:00Z">
        <w:r w:rsidR="00024C89">
          <w:rPr>
            <w:rFonts w:ascii="Bell MT" w:hAnsi="Bell MT"/>
            <w:sz w:val="24"/>
            <w:szCs w:val="24"/>
          </w:rPr>
          <w:t>[</w:t>
        </w:r>
      </w:ins>
      <w:ins w:id="3215" w:author="Christos-Emmanouil Anastasiou" w:date="2020-05-15T02:32:00Z">
        <w:r w:rsidR="00024C89">
          <w:rPr>
            <w:rFonts w:ascii="Bell MT" w:hAnsi="Bell MT"/>
            <w:sz w:val="24"/>
            <w:szCs w:val="24"/>
          </w:rPr>
          <w:t>60</w:t>
        </w:r>
      </w:ins>
      <w:ins w:id="3216" w:author="Christos-Emmanouil Anastasiou" w:date="2020-05-15T02:29:00Z">
        <w:r w:rsidR="00024C89">
          <w:rPr>
            <w:rFonts w:ascii="Bell MT" w:hAnsi="Bell MT"/>
            <w:sz w:val="24"/>
            <w:szCs w:val="24"/>
          </w:rPr>
          <w:t>]</w:t>
        </w:r>
      </w:ins>
      <w:ins w:id="3217" w:author="Christos-Emmanouil Anastasiou" w:date="2020-05-15T02:27:00Z">
        <w:r w:rsidR="00024C89">
          <w:rPr>
            <w:rFonts w:ascii="Bell MT" w:hAnsi="Bell MT"/>
            <w:sz w:val="24"/>
            <w:szCs w:val="24"/>
          </w:rPr>
          <w:t xml:space="preserve"> and Braynzarsoft</w:t>
        </w:r>
      </w:ins>
      <w:ins w:id="3218" w:author="Christos-Emmanouil Anastasiou" w:date="2020-05-15T02:29:00Z">
        <w:r w:rsidR="00024C89">
          <w:rPr>
            <w:rFonts w:ascii="Bell MT" w:hAnsi="Bell MT"/>
            <w:sz w:val="24"/>
            <w:szCs w:val="24"/>
          </w:rPr>
          <w:t xml:space="preserve"> [</w:t>
        </w:r>
      </w:ins>
      <w:ins w:id="3219" w:author="Christos-Emmanouil Anastasiou" w:date="2020-05-15T02:36:00Z">
        <w:r w:rsidR="00C709CE">
          <w:rPr>
            <w:rFonts w:ascii="Bell MT" w:hAnsi="Bell MT"/>
            <w:sz w:val="24"/>
            <w:szCs w:val="24"/>
          </w:rPr>
          <w:t>52</w:t>
        </w:r>
      </w:ins>
      <w:ins w:id="3220" w:author="Christos-Emmanouil Anastasiou" w:date="2020-05-15T02:29:00Z">
        <w:r w:rsidR="00024C89">
          <w:rPr>
            <w:rFonts w:ascii="Bell MT" w:hAnsi="Bell MT"/>
            <w:sz w:val="24"/>
            <w:szCs w:val="24"/>
          </w:rPr>
          <w:t>]</w:t>
        </w:r>
      </w:ins>
      <w:ins w:id="3221" w:author="Christos-Emmanouil Anastasiou" w:date="2020-05-15T02:27:00Z">
        <w:r w:rsidR="00024C89">
          <w:rPr>
            <w:rFonts w:ascii="Bell MT" w:hAnsi="Bell MT"/>
            <w:sz w:val="24"/>
            <w:szCs w:val="24"/>
          </w:rPr>
          <w:t>,</w:t>
        </w:r>
      </w:ins>
      <w:ins w:id="3222" w:author="Christos-Emmanouil Anastasiou" w:date="2020-05-15T02:28:00Z">
        <w:r w:rsidR="00024C89">
          <w:rPr>
            <w:rFonts w:ascii="Bell MT" w:hAnsi="Bell MT"/>
            <w:sz w:val="24"/>
            <w:szCs w:val="24"/>
          </w:rPr>
          <w:t xml:space="preserve"> I failed to </w:t>
        </w:r>
      </w:ins>
      <w:ins w:id="3223" w:author="Christos-Emmanouil Anastasiou" w:date="2020-05-15T02:35:00Z">
        <w:r w:rsidR="00C709CE">
          <w:rPr>
            <w:rFonts w:ascii="Bell MT" w:hAnsi="Bell MT"/>
            <w:sz w:val="24"/>
            <w:szCs w:val="24"/>
          </w:rPr>
          <w:t>implement</w:t>
        </w:r>
      </w:ins>
      <w:ins w:id="3224" w:author="Christos-Emmanouil Anastasiou" w:date="2020-05-15T02:28:00Z">
        <w:r w:rsidR="00024C89">
          <w:rPr>
            <w:rFonts w:ascii="Bell MT" w:hAnsi="Bell MT"/>
            <w:sz w:val="24"/>
            <w:szCs w:val="24"/>
          </w:rPr>
          <w:t xml:space="preserve"> their techni</w:t>
        </w:r>
      </w:ins>
      <w:ins w:id="3225" w:author="Christos-Emmanouil Anastasiou" w:date="2020-05-15T02:32:00Z">
        <w:r w:rsidR="00024C89">
          <w:rPr>
            <w:rFonts w:ascii="Bell MT" w:hAnsi="Bell MT"/>
            <w:sz w:val="24"/>
            <w:szCs w:val="24"/>
          </w:rPr>
          <w:t>ques</w:t>
        </w:r>
      </w:ins>
      <w:ins w:id="3226" w:author="Christos-Emmanouil Anastasiou" w:date="2020-05-15T02:44:00Z">
        <w:r w:rsidR="00C709CE">
          <w:rPr>
            <w:rFonts w:ascii="Bell MT" w:hAnsi="Bell MT"/>
            <w:sz w:val="24"/>
            <w:szCs w:val="24"/>
          </w:rPr>
          <w:t xml:space="preserve"> </w:t>
        </w:r>
      </w:ins>
      <w:ins w:id="3227" w:author="Christos-Emmanouil Anastasiou" w:date="2020-05-15T02:35:00Z">
        <w:r w:rsidR="00C709CE">
          <w:rPr>
            <w:rFonts w:ascii="Bell MT" w:hAnsi="Bell MT"/>
            <w:sz w:val="24"/>
            <w:szCs w:val="24"/>
          </w:rPr>
          <w:t xml:space="preserve">thus I abandoned the idea of instancing </w:t>
        </w:r>
      </w:ins>
      <w:ins w:id="3228" w:author="Christos-Emmanouil Anastasiou" w:date="2020-05-15T02:36:00Z">
        <w:r w:rsidR="00C709CE">
          <w:rPr>
            <w:rFonts w:ascii="Bell MT" w:hAnsi="Bell MT"/>
            <w:sz w:val="24"/>
            <w:szCs w:val="24"/>
          </w:rPr>
          <w:t xml:space="preserve">as I </w:t>
        </w:r>
      </w:ins>
      <w:ins w:id="3229" w:author="Christos-Emmanouil Anastasiou" w:date="2020-05-15T02:44:00Z">
        <w:r w:rsidR="00C709CE">
          <w:rPr>
            <w:rFonts w:ascii="Bell MT" w:hAnsi="Bell MT"/>
            <w:sz w:val="24"/>
            <w:szCs w:val="24"/>
          </w:rPr>
          <w:t xml:space="preserve">was </w:t>
        </w:r>
      </w:ins>
      <w:ins w:id="3230" w:author="Christos-Emmanouil Anastasiou" w:date="2020-05-15T02:36:00Z">
        <w:r w:rsidR="00C709CE">
          <w:rPr>
            <w:rFonts w:ascii="Bell MT" w:hAnsi="Bell MT"/>
            <w:sz w:val="24"/>
            <w:szCs w:val="24"/>
          </w:rPr>
          <w:lastRenderedPageBreak/>
          <w:t>discover</w:t>
        </w:r>
      </w:ins>
      <w:ins w:id="3231" w:author="Christos-Emmanouil Anastasiou" w:date="2020-05-15T02:44:00Z">
        <w:r w:rsidR="00C709CE">
          <w:rPr>
            <w:rFonts w:ascii="Bell MT" w:hAnsi="Bell MT"/>
            <w:sz w:val="24"/>
            <w:szCs w:val="24"/>
          </w:rPr>
          <w:t>ing and reading about</w:t>
        </w:r>
      </w:ins>
      <w:ins w:id="3232" w:author="Christos-Emmanouil Anastasiou" w:date="2020-05-15T02:36:00Z">
        <w:r w:rsidR="00C709CE">
          <w:rPr>
            <w:rFonts w:ascii="Bell MT" w:hAnsi="Bell MT"/>
            <w:sz w:val="24"/>
            <w:szCs w:val="24"/>
          </w:rPr>
          <w:t xml:space="preserve"> the concept of chunks. </w:t>
        </w:r>
      </w:ins>
      <w:ins w:id="3233" w:author="Christos-Emmanouil Anastasiou" w:date="2020-05-15T02:41:00Z">
        <w:r w:rsidR="00C709CE">
          <w:rPr>
            <w:rFonts w:ascii="Bell MT" w:hAnsi="Bell MT"/>
            <w:sz w:val="24"/>
            <w:szCs w:val="24"/>
          </w:rPr>
          <w:t xml:space="preserve">In the following product </w:t>
        </w:r>
      </w:ins>
      <w:ins w:id="3234" w:author="Christos-Emmanouil Anastasiou" w:date="2020-05-15T02:45:00Z">
        <w:r w:rsidR="007E732E">
          <w:rPr>
            <w:rFonts w:ascii="Bell MT" w:hAnsi="Bell MT"/>
            <w:sz w:val="24"/>
            <w:szCs w:val="24"/>
          </w:rPr>
          <w:t>backlog,</w:t>
        </w:r>
      </w:ins>
      <w:ins w:id="3235" w:author="Christos-Emmanouil Anastasiou" w:date="2020-05-15T02:41:00Z">
        <w:r w:rsidR="00C709CE">
          <w:rPr>
            <w:rFonts w:ascii="Bell MT" w:hAnsi="Bell MT"/>
            <w:sz w:val="24"/>
            <w:szCs w:val="24"/>
          </w:rPr>
          <w:t xml:space="preserve"> the </w:t>
        </w:r>
      </w:ins>
      <w:ins w:id="3236" w:author="Christos-Emmanouil Anastasiou" w:date="2020-05-15T02:42:00Z">
        <w:r w:rsidR="00C709CE">
          <w:rPr>
            <w:rFonts w:ascii="Bell MT" w:hAnsi="Bell MT"/>
            <w:sz w:val="24"/>
            <w:szCs w:val="24"/>
          </w:rPr>
          <w:t>second technique</w:t>
        </w:r>
      </w:ins>
      <w:ins w:id="3237" w:author="Christos-Emmanouil Anastasiou" w:date="2020-05-15T02:45:00Z">
        <w:r w:rsidR="007E732E">
          <w:rPr>
            <w:rFonts w:ascii="Bell MT" w:hAnsi="Bell MT"/>
            <w:sz w:val="24"/>
            <w:szCs w:val="24"/>
          </w:rPr>
          <w:t xml:space="preserve"> -</w:t>
        </w:r>
      </w:ins>
      <w:ins w:id="3238" w:author="Christos-Emmanouil Anastasiou" w:date="2020-05-15T02:42:00Z">
        <w:r w:rsidR="00C709CE">
          <w:rPr>
            <w:rFonts w:ascii="Bell MT" w:hAnsi="Bell MT"/>
            <w:sz w:val="24"/>
            <w:szCs w:val="24"/>
          </w:rPr>
          <w:t xml:space="preserve"> generating an array of voxels by dragging the mouse </w:t>
        </w:r>
      </w:ins>
      <w:ins w:id="3239" w:author="Christos-Emmanouil Anastasiou" w:date="2020-05-15T02:45:00Z">
        <w:r w:rsidR="007E732E">
          <w:rPr>
            <w:rFonts w:ascii="Bell MT" w:hAnsi="Bell MT"/>
            <w:sz w:val="24"/>
            <w:szCs w:val="24"/>
          </w:rPr>
          <w:t xml:space="preserve">- </w:t>
        </w:r>
      </w:ins>
      <w:ins w:id="3240" w:author="Christos-Emmanouil Anastasiou" w:date="2020-05-15T02:42:00Z">
        <w:r w:rsidR="00C709CE">
          <w:rPr>
            <w:rFonts w:ascii="Bell MT" w:hAnsi="Bell MT"/>
            <w:sz w:val="24"/>
            <w:szCs w:val="24"/>
          </w:rPr>
          <w:t xml:space="preserve">was abandoned </w:t>
        </w:r>
      </w:ins>
      <w:ins w:id="3241" w:author="Christos-Emmanouil Anastasiou" w:date="2020-05-15T02:43:00Z">
        <w:r w:rsidR="00C709CE">
          <w:rPr>
            <w:rFonts w:ascii="Bell MT" w:hAnsi="Bell MT"/>
            <w:sz w:val="24"/>
            <w:szCs w:val="24"/>
          </w:rPr>
          <w:t xml:space="preserve">but the </w:t>
        </w:r>
      </w:ins>
      <w:ins w:id="3242" w:author="Christos-Emmanouil Anastasiou" w:date="2020-05-15T02:45:00Z">
        <w:r w:rsidR="007E732E">
          <w:rPr>
            <w:rFonts w:ascii="Bell MT" w:hAnsi="Bell MT"/>
            <w:sz w:val="24"/>
            <w:szCs w:val="24"/>
          </w:rPr>
          <w:t>generation of</w:t>
        </w:r>
      </w:ins>
      <w:ins w:id="3243" w:author="Christos-Emmanouil Anastasiou" w:date="2020-05-15T02:43:00Z">
        <w:r w:rsidR="00C709CE">
          <w:rPr>
            <w:rFonts w:ascii="Bell MT" w:hAnsi="Bell MT"/>
            <w:sz w:val="24"/>
            <w:szCs w:val="24"/>
          </w:rPr>
          <w:t xml:space="preserve"> voxels with a mouse click was kept for further investigation</w:t>
        </w:r>
      </w:ins>
      <w:ins w:id="3244" w:author="Christos-Emmanouil Anastasiou" w:date="2020-05-15T02:44:00Z">
        <w:r w:rsidR="00C709CE">
          <w:rPr>
            <w:rFonts w:ascii="Bell MT" w:hAnsi="Bell MT"/>
            <w:sz w:val="24"/>
            <w:szCs w:val="24"/>
          </w:rPr>
          <w:t>.</w:t>
        </w:r>
      </w:ins>
      <w:ins w:id="3245" w:author="Christos-Emmanouil Anastasiou" w:date="2020-05-15T02:45:00Z">
        <w:r w:rsidR="00FA4C66">
          <w:rPr>
            <w:rFonts w:ascii="Bell MT" w:hAnsi="Bell MT"/>
            <w:sz w:val="24"/>
            <w:szCs w:val="24"/>
          </w:rPr>
          <w:t xml:space="preserve"> </w:t>
        </w:r>
      </w:ins>
    </w:p>
    <w:p w14:paraId="53E49B0A" w14:textId="6DBF9C6B" w:rsidR="00A924B8" w:rsidRDefault="00C709CE" w:rsidP="00C546A2">
      <w:pPr>
        <w:ind w:left="720" w:firstLine="720"/>
        <w:rPr>
          <w:ins w:id="3246" w:author="Christos-Emmanouil Anastasiou" w:date="2020-05-15T04:48:00Z"/>
          <w:rFonts w:ascii="Bell MT" w:hAnsi="Bell MT"/>
          <w:sz w:val="24"/>
          <w:szCs w:val="24"/>
        </w:rPr>
        <w:pPrChange w:id="3247" w:author="Christos-Emmanouil Anastasiou" w:date="2020-05-15T04:49:00Z">
          <w:pPr>
            <w:ind w:left="720"/>
          </w:pPr>
        </w:pPrChange>
      </w:pPr>
      <w:ins w:id="3248" w:author="Christos-Emmanouil Anastasiou" w:date="2020-05-15T02:38:00Z">
        <w:r>
          <w:rPr>
            <w:rFonts w:ascii="Bell MT" w:hAnsi="Bell MT"/>
            <w:sz w:val="24"/>
            <w:szCs w:val="24"/>
          </w:rPr>
          <w:t>The fourth iteration</w:t>
        </w:r>
      </w:ins>
      <w:ins w:id="3249" w:author="Christos-Emmanouil Anastasiou" w:date="2020-05-15T02:51:00Z">
        <w:r w:rsidR="00FA4C66">
          <w:rPr>
            <w:rFonts w:ascii="Bell MT" w:hAnsi="Bell MT"/>
            <w:sz w:val="24"/>
            <w:szCs w:val="24"/>
          </w:rPr>
          <w:t xml:space="preserve"> (see iteration 4, appendix C)</w:t>
        </w:r>
      </w:ins>
      <w:ins w:id="3250" w:author="Christos-Emmanouil Anastasiou" w:date="2020-05-15T02:38:00Z">
        <w:r>
          <w:rPr>
            <w:rFonts w:ascii="Bell MT" w:hAnsi="Bell MT"/>
            <w:sz w:val="24"/>
            <w:szCs w:val="24"/>
          </w:rPr>
          <w:t xml:space="preserve"> involved the </w:t>
        </w:r>
      </w:ins>
      <w:ins w:id="3251" w:author="Christos-Emmanouil Anastasiou" w:date="2020-05-15T02:52:00Z">
        <w:r w:rsidR="00FA4C66">
          <w:rPr>
            <w:rFonts w:ascii="Bell MT" w:hAnsi="Bell MT"/>
            <w:sz w:val="24"/>
            <w:szCs w:val="24"/>
          </w:rPr>
          <w:t>definition</w:t>
        </w:r>
      </w:ins>
      <w:ins w:id="3252" w:author="Christos-Emmanouil Anastasiou" w:date="2020-05-15T02:39:00Z">
        <w:r>
          <w:rPr>
            <w:rFonts w:ascii="Bell MT" w:hAnsi="Bell MT"/>
            <w:sz w:val="24"/>
            <w:szCs w:val="24"/>
          </w:rPr>
          <w:t xml:space="preserve"> and optimisation </w:t>
        </w:r>
      </w:ins>
      <w:ins w:id="3253" w:author="Christos-Emmanouil Anastasiou" w:date="2020-05-15T02:46:00Z">
        <w:r w:rsidR="00FA4C66">
          <w:rPr>
            <w:rFonts w:ascii="Bell MT" w:hAnsi="Bell MT"/>
            <w:sz w:val="24"/>
            <w:szCs w:val="24"/>
          </w:rPr>
          <w:t>of chunks</w:t>
        </w:r>
      </w:ins>
      <w:ins w:id="3254" w:author="Christos-Emmanouil Anastasiou" w:date="2020-05-15T03:04:00Z">
        <w:r w:rsidR="008C516E">
          <w:rPr>
            <w:rFonts w:ascii="Bell MT" w:hAnsi="Bell MT"/>
            <w:sz w:val="24"/>
            <w:szCs w:val="24"/>
          </w:rPr>
          <w:t xml:space="preserve"> [</w:t>
        </w:r>
      </w:ins>
      <w:ins w:id="3255" w:author="Christos-Emmanouil Anastasiou" w:date="2020-05-15T03:05:00Z">
        <w:r w:rsidR="008C516E">
          <w:rPr>
            <w:rFonts w:ascii="Bell MT" w:hAnsi="Bell MT"/>
            <w:sz w:val="24"/>
            <w:szCs w:val="24"/>
          </w:rPr>
          <w:t>53</w:t>
        </w:r>
      </w:ins>
      <w:ins w:id="3256" w:author="Christos-Emmanouil Anastasiou" w:date="2020-05-15T03:04:00Z">
        <w:r w:rsidR="008C516E">
          <w:rPr>
            <w:rFonts w:ascii="Bell MT" w:hAnsi="Bell MT"/>
            <w:sz w:val="24"/>
            <w:szCs w:val="24"/>
          </w:rPr>
          <w:t>]</w:t>
        </w:r>
      </w:ins>
      <w:ins w:id="3257" w:author="Christos-Emmanouil Anastasiou" w:date="2020-05-15T02:46:00Z">
        <w:r w:rsidR="00FA4C66">
          <w:rPr>
            <w:rFonts w:ascii="Bell MT" w:hAnsi="Bell MT"/>
            <w:sz w:val="24"/>
            <w:szCs w:val="24"/>
          </w:rPr>
          <w:t xml:space="preserve">. </w:t>
        </w:r>
      </w:ins>
      <w:ins w:id="3258" w:author="Christos-Emmanouil Anastasiou" w:date="2020-05-15T02:54:00Z">
        <w:r w:rsidR="00FA4C66">
          <w:rPr>
            <w:rFonts w:ascii="Bell MT" w:hAnsi="Bell MT"/>
            <w:sz w:val="24"/>
            <w:szCs w:val="24"/>
          </w:rPr>
          <w:t>All the objectives w</w:t>
        </w:r>
      </w:ins>
      <w:ins w:id="3259" w:author="Christos-Emmanouil Anastasiou" w:date="2020-05-15T02:55:00Z">
        <w:r w:rsidR="00FA4C66">
          <w:rPr>
            <w:rFonts w:ascii="Bell MT" w:hAnsi="Bell MT"/>
            <w:sz w:val="24"/>
            <w:szCs w:val="24"/>
          </w:rPr>
          <w:t xml:space="preserve">ere met as an array of voxels </w:t>
        </w:r>
      </w:ins>
      <w:ins w:id="3260" w:author="Christos-Emmanouil Anastasiou" w:date="2020-05-15T02:57:00Z">
        <w:r w:rsidR="008C516E">
          <w:rPr>
            <w:rFonts w:ascii="Bell MT" w:hAnsi="Bell MT"/>
            <w:sz w:val="24"/>
            <w:szCs w:val="24"/>
          </w:rPr>
          <w:t xml:space="preserve">could be rendered </w:t>
        </w:r>
      </w:ins>
      <w:ins w:id="3261" w:author="Christos-Emmanouil Anastasiou" w:date="2020-05-15T02:59:00Z">
        <w:r w:rsidR="008C516E">
          <w:rPr>
            <w:rFonts w:ascii="Bell MT" w:hAnsi="Bell MT"/>
            <w:sz w:val="24"/>
            <w:szCs w:val="24"/>
          </w:rPr>
          <w:t xml:space="preserve">and performance tests </w:t>
        </w:r>
      </w:ins>
      <w:ins w:id="3262" w:author="Christos-Emmanouil Anastasiou" w:date="2020-05-15T04:23:00Z">
        <w:r w:rsidR="002C0A66">
          <w:rPr>
            <w:rFonts w:ascii="Bell MT" w:hAnsi="Bell MT"/>
            <w:sz w:val="24"/>
            <w:szCs w:val="24"/>
          </w:rPr>
          <w:t>were</w:t>
        </w:r>
      </w:ins>
      <w:ins w:id="3263" w:author="Christos-Emmanouil Anastasiou" w:date="2020-05-15T02:59:00Z">
        <w:r w:rsidR="008C516E">
          <w:rPr>
            <w:rFonts w:ascii="Bell MT" w:hAnsi="Bell MT"/>
            <w:sz w:val="24"/>
            <w:szCs w:val="24"/>
          </w:rPr>
          <w:t xml:space="preserve"> conducted to test the size the maximum size of a single </w:t>
        </w:r>
      </w:ins>
      <w:ins w:id="3264" w:author="Christos-Emmanouil Anastasiou" w:date="2020-05-15T03:00:00Z">
        <w:r w:rsidR="008C516E">
          <w:rPr>
            <w:rFonts w:ascii="Bell MT" w:hAnsi="Bell MT"/>
            <w:sz w:val="24"/>
            <w:szCs w:val="24"/>
          </w:rPr>
          <w:t>chunk that the system can handle. This proved that</w:t>
        </w:r>
      </w:ins>
      <w:ins w:id="3265" w:author="Christos-Emmanouil Anastasiou" w:date="2020-05-15T03:07:00Z">
        <w:r w:rsidR="008C516E">
          <w:rPr>
            <w:rFonts w:ascii="Bell MT" w:hAnsi="Bell MT"/>
            <w:sz w:val="24"/>
            <w:szCs w:val="24"/>
          </w:rPr>
          <w:t xml:space="preserve"> </w:t>
        </w:r>
      </w:ins>
      <w:ins w:id="3266" w:author="Christos-Emmanouil Anastasiou" w:date="2020-05-15T03:00:00Z">
        <w:r w:rsidR="008C516E">
          <w:rPr>
            <w:rFonts w:ascii="Bell MT" w:hAnsi="Bell MT"/>
            <w:sz w:val="24"/>
            <w:szCs w:val="24"/>
          </w:rPr>
          <w:t>optimisation</w:t>
        </w:r>
      </w:ins>
      <w:ins w:id="3267" w:author="Christos-Emmanouil Anastasiou" w:date="2020-05-15T03:07:00Z">
        <w:r w:rsidR="008C516E">
          <w:rPr>
            <w:rFonts w:ascii="Bell MT" w:hAnsi="Bell MT"/>
            <w:sz w:val="24"/>
            <w:szCs w:val="24"/>
          </w:rPr>
          <w:t>s</w:t>
        </w:r>
      </w:ins>
      <w:ins w:id="3268" w:author="Christos-Emmanouil Anastasiou" w:date="2020-05-15T03:00:00Z">
        <w:r w:rsidR="008C516E">
          <w:rPr>
            <w:rFonts w:ascii="Bell MT" w:hAnsi="Bell MT"/>
            <w:sz w:val="24"/>
            <w:szCs w:val="24"/>
          </w:rPr>
          <w:t xml:space="preserve"> had to be </w:t>
        </w:r>
      </w:ins>
      <w:ins w:id="3269" w:author="Christos-Emmanouil Anastasiou" w:date="2020-05-15T03:06:00Z">
        <w:r w:rsidR="008C516E">
          <w:rPr>
            <w:rFonts w:ascii="Bell MT" w:hAnsi="Bell MT"/>
            <w:sz w:val="24"/>
            <w:szCs w:val="24"/>
          </w:rPr>
          <w:t>made</w:t>
        </w:r>
      </w:ins>
      <w:ins w:id="3270" w:author="Christos-Emmanouil Anastasiou" w:date="2020-05-15T03:07:00Z">
        <w:r w:rsidR="008C516E">
          <w:rPr>
            <w:rFonts w:ascii="Bell MT" w:hAnsi="Bell MT"/>
            <w:sz w:val="24"/>
            <w:szCs w:val="24"/>
          </w:rPr>
          <w:t xml:space="preserve"> on several aspects of </w:t>
        </w:r>
      </w:ins>
      <w:ins w:id="3271" w:author="Christos-Emmanouil Anastasiou" w:date="2020-05-15T04:27:00Z">
        <w:r w:rsidR="002C0A66">
          <w:rPr>
            <w:rFonts w:ascii="Bell MT" w:hAnsi="Bell MT"/>
            <w:sz w:val="24"/>
            <w:szCs w:val="24"/>
          </w:rPr>
          <w:t>rendering chunks</w:t>
        </w:r>
      </w:ins>
      <w:ins w:id="3272" w:author="Christos-Emmanouil Anastasiou" w:date="2020-05-15T03:05:00Z">
        <w:r w:rsidR="008C516E">
          <w:rPr>
            <w:rFonts w:ascii="Bell MT" w:hAnsi="Bell MT"/>
            <w:sz w:val="24"/>
            <w:szCs w:val="24"/>
          </w:rPr>
          <w:t xml:space="preserve"> </w:t>
        </w:r>
      </w:ins>
      <w:ins w:id="3273" w:author="Christos-Emmanouil Anastasiou" w:date="2020-05-15T03:00:00Z">
        <w:r w:rsidR="008C516E">
          <w:rPr>
            <w:rFonts w:ascii="Bell MT" w:hAnsi="Bell MT"/>
            <w:sz w:val="24"/>
            <w:szCs w:val="24"/>
          </w:rPr>
          <w:t xml:space="preserve">as setting the </w:t>
        </w:r>
      </w:ins>
      <w:ins w:id="3274" w:author="Christos-Emmanouil Anastasiou" w:date="2020-05-15T03:01:00Z">
        <w:r w:rsidR="008C516E">
          <w:rPr>
            <w:rFonts w:ascii="Bell MT" w:hAnsi="Bell MT"/>
            <w:sz w:val="24"/>
            <w:szCs w:val="24"/>
          </w:rPr>
          <w:t>size</w:t>
        </w:r>
      </w:ins>
      <w:ins w:id="3275" w:author="Christos-Emmanouil Anastasiou" w:date="2020-05-15T03:00:00Z">
        <w:r w:rsidR="008C516E">
          <w:rPr>
            <w:rFonts w:ascii="Bell MT" w:hAnsi="Bell MT"/>
            <w:sz w:val="24"/>
            <w:szCs w:val="24"/>
          </w:rPr>
          <w:t xml:space="preserve"> </w:t>
        </w:r>
      </w:ins>
      <w:ins w:id="3276" w:author="Christos-Emmanouil Anastasiou" w:date="2020-05-15T03:07:00Z">
        <w:r w:rsidR="008C516E">
          <w:rPr>
            <w:rFonts w:ascii="Bell MT" w:hAnsi="Bell MT"/>
            <w:sz w:val="24"/>
            <w:szCs w:val="24"/>
          </w:rPr>
          <w:t>of a chunk to</w:t>
        </w:r>
      </w:ins>
      <w:ins w:id="3277" w:author="Christos-Emmanouil Anastasiou" w:date="2020-05-15T03:00:00Z">
        <w:r w:rsidR="008C516E">
          <w:rPr>
            <w:rFonts w:ascii="Bell MT" w:hAnsi="Bell MT"/>
            <w:sz w:val="24"/>
            <w:szCs w:val="24"/>
          </w:rPr>
          <w:t xml:space="preserve"> 10x10x10 = </w:t>
        </w:r>
      </w:ins>
      <w:ins w:id="3278" w:author="Christos-Emmanouil Anastasiou" w:date="2020-05-15T03:01:00Z">
        <w:r w:rsidR="008C516E">
          <w:rPr>
            <w:rFonts w:ascii="Bell MT" w:hAnsi="Bell MT"/>
            <w:sz w:val="24"/>
            <w:szCs w:val="24"/>
          </w:rPr>
          <w:t>1000</w:t>
        </w:r>
      </w:ins>
      <w:ins w:id="3279" w:author="Christos-Emmanouil Anastasiou" w:date="2020-05-15T03:10:00Z">
        <w:r w:rsidR="00202B62">
          <w:rPr>
            <w:rFonts w:ascii="Bell MT" w:hAnsi="Bell MT"/>
            <w:sz w:val="24"/>
            <w:szCs w:val="24"/>
          </w:rPr>
          <w:t xml:space="preserve"> individual</w:t>
        </w:r>
      </w:ins>
      <w:ins w:id="3280" w:author="Christos-Emmanouil Anastasiou" w:date="2020-05-15T03:01:00Z">
        <w:r w:rsidR="008C516E">
          <w:rPr>
            <w:rFonts w:ascii="Bell MT" w:hAnsi="Bell MT"/>
            <w:sz w:val="24"/>
            <w:szCs w:val="24"/>
          </w:rPr>
          <w:t xml:space="preserve"> voxels or</w:t>
        </w:r>
      </w:ins>
      <w:ins w:id="3281" w:author="Christos-Emmanouil Anastasiou" w:date="2020-05-15T03:02:00Z">
        <w:r w:rsidR="008C516E">
          <w:rPr>
            <w:rFonts w:ascii="Bell MT" w:hAnsi="Bell MT"/>
            <w:sz w:val="24"/>
            <w:szCs w:val="24"/>
          </w:rPr>
          <w:t xml:space="preserve"> 12,000 triangles </w:t>
        </w:r>
      </w:ins>
      <w:ins w:id="3282" w:author="Christos-Emmanouil Anastasiou" w:date="2020-05-15T03:10:00Z">
        <w:r w:rsidR="00202B62">
          <w:rPr>
            <w:rFonts w:ascii="Bell MT" w:hAnsi="Bell MT"/>
            <w:sz w:val="24"/>
            <w:szCs w:val="24"/>
          </w:rPr>
          <w:t xml:space="preserve">being rendered each frame required </w:t>
        </w:r>
      </w:ins>
      <w:ins w:id="3283" w:author="Christos-Emmanouil Anastasiou" w:date="2020-05-15T04:33:00Z">
        <w:r w:rsidR="002C0A66">
          <w:rPr>
            <w:rFonts w:ascii="Bell MT" w:hAnsi="Bell MT"/>
            <w:sz w:val="24"/>
            <w:szCs w:val="24"/>
          </w:rPr>
          <w:t>2.2 Gigabytes of memory</w:t>
        </w:r>
        <w:r w:rsidR="00064D67">
          <w:rPr>
            <w:rFonts w:ascii="Bell MT" w:hAnsi="Bell MT"/>
            <w:sz w:val="24"/>
            <w:szCs w:val="24"/>
          </w:rPr>
          <w:t xml:space="preserve"> (see</w:t>
        </w:r>
      </w:ins>
      <w:ins w:id="3284" w:author="Christos-Emmanouil Anastasiou" w:date="2020-05-15T04:34:00Z">
        <w:r w:rsidR="00064D67">
          <w:rPr>
            <w:rFonts w:ascii="Bell MT" w:hAnsi="Bell MT"/>
            <w:sz w:val="24"/>
            <w:szCs w:val="24"/>
          </w:rPr>
          <w:t xml:space="preserve"> iteration 4, appendix B</w:t>
        </w:r>
      </w:ins>
      <w:ins w:id="3285" w:author="Christos-Emmanouil Anastasiou" w:date="2020-05-15T04:35:00Z">
        <w:r w:rsidR="00064D67">
          <w:rPr>
            <w:rFonts w:ascii="Bell MT" w:hAnsi="Bell MT"/>
            <w:sz w:val="24"/>
            <w:szCs w:val="24"/>
          </w:rPr>
          <w:t>)</w:t>
        </w:r>
      </w:ins>
      <w:ins w:id="3286" w:author="Christos-Emmanouil Anastasiou" w:date="2020-05-15T04:33:00Z">
        <w:r w:rsidR="00064D67">
          <w:rPr>
            <w:rFonts w:ascii="Bell MT" w:hAnsi="Bell MT"/>
            <w:sz w:val="24"/>
            <w:szCs w:val="24"/>
          </w:rPr>
          <w:t>.</w:t>
        </w:r>
      </w:ins>
      <w:ins w:id="3287" w:author="Christos-Emmanouil Anastasiou" w:date="2020-05-15T04:35:00Z">
        <w:r w:rsidR="00064D67">
          <w:rPr>
            <w:rFonts w:ascii="Bell MT" w:hAnsi="Bell MT"/>
            <w:sz w:val="24"/>
            <w:szCs w:val="24"/>
          </w:rPr>
          <w:t xml:space="preserve"> This the</w:t>
        </w:r>
      </w:ins>
      <w:ins w:id="3288" w:author="Christos-Emmanouil Anastasiou" w:date="2020-05-15T04:36:00Z">
        <w:r w:rsidR="00064D67">
          <w:rPr>
            <w:rFonts w:ascii="Bell MT" w:hAnsi="Bell MT"/>
            <w:sz w:val="24"/>
            <w:szCs w:val="24"/>
          </w:rPr>
          <w:t xml:space="preserve">n </w:t>
        </w:r>
      </w:ins>
      <w:ins w:id="3289" w:author="Christos-Emmanouil Anastasiou" w:date="2020-05-15T04:38:00Z">
        <w:r w:rsidR="00064D67">
          <w:rPr>
            <w:rFonts w:ascii="Bell MT" w:hAnsi="Bell MT"/>
            <w:sz w:val="24"/>
            <w:szCs w:val="24"/>
          </w:rPr>
          <w:t>led</w:t>
        </w:r>
      </w:ins>
      <w:ins w:id="3290" w:author="Christos-Emmanouil Anastasiou" w:date="2020-05-15T04:36:00Z">
        <w:r w:rsidR="00064D67">
          <w:rPr>
            <w:rFonts w:ascii="Bell MT" w:hAnsi="Bell MT"/>
            <w:sz w:val="24"/>
            <w:szCs w:val="24"/>
          </w:rPr>
          <w:t xml:space="preserve"> to</w:t>
        </w:r>
      </w:ins>
      <w:ins w:id="3291" w:author="Christos-Emmanouil Anastasiou" w:date="2020-05-15T04:39:00Z">
        <w:r w:rsidR="00064D67">
          <w:rPr>
            <w:rFonts w:ascii="Bell MT" w:hAnsi="Bell MT"/>
            <w:sz w:val="24"/>
            <w:szCs w:val="24"/>
          </w:rPr>
          <w:t xml:space="preserve"> </w:t>
        </w:r>
      </w:ins>
      <w:ins w:id="3292" w:author="Christos-Emmanouil Anastasiou" w:date="2020-05-15T04:40:00Z">
        <w:r w:rsidR="00064D67">
          <w:rPr>
            <w:rFonts w:ascii="Bell MT" w:hAnsi="Bell MT"/>
            <w:sz w:val="24"/>
            <w:szCs w:val="24"/>
          </w:rPr>
          <w:t>a</w:t>
        </w:r>
      </w:ins>
      <w:ins w:id="3293" w:author="Christos-Emmanouil Anastasiou" w:date="2020-05-15T04:36:00Z">
        <w:r w:rsidR="00064D67">
          <w:rPr>
            <w:rFonts w:ascii="Bell MT" w:hAnsi="Bell MT"/>
            <w:sz w:val="24"/>
            <w:szCs w:val="24"/>
          </w:rPr>
          <w:t xml:space="preserve"> partial solution which decreased the number of triangles by 50%</w:t>
        </w:r>
      </w:ins>
      <w:ins w:id="3294" w:author="Christos-Emmanouil Anastasiou" w:date="2020-05-15T04:40:00Z">
        <w:r w:rsidR="00064D67">
          <w:rPr>
            <w:rFonts w:ascii="Bell MT" w:hAnsi="Bell MT"/>
            <w:sz w:val="24"/>
            <w:szCs w:val="24"/>
          </w:rPr>
          <w:t>.</w:t>
        </w:r>
      </w:ins>
      <w:ins w:id="3295" w:author="Christos-Emmanouil Anastasiou" w:date="2020-05-15T04:45:00Z">
        <w:r w:rsidR="00C546A2">
          <w:rPr>
            <w:rFonts w:ascii="Bell MT" w:hAnsi="Bell MT"/>
            <w:sz w:val="24"/>
            <w:szCs w:val="24"/>
          </w:rPr>
          <w:t xml:space="preserve"> Further</w:t>
        </w:r>
      </w:ins>
      <w:ins w:id="3296" w:author="Christos-Emmanouil Anastasiou" w:date="2020-05-15T04:40:00Z">
        <w:r w:rsidR="00064D67">
          <w:rPr>
            <w:rFonts w:ascii="Bell MT" w:hAnsi="Bell MT"/>
            <w:sz w:val="24"/>
            <w:szCs w:val="24"/>
          </w:rPr>
          <w:t xml:space="preserve"> </w:t>
        </w:r>
      </w:ins>
      <w:ins w:id="3297" w:author="Christos-Emmanouil Anastasiou" w:date="2020-05-15T04:45:00Z">
        <w:r w:rsidR="00C546A2">
          <w:rPr>
            <w:rFonts w:ascii="Bell MT" w:hAnsi="Bell MT"/>
            <w:sz w:val="24"/>
            <w:szCs w:val="24"/>
          </w:rPr>
          <w:t>f</w:t>
        </w:r>
      </w:ins>
      <w:ins w:id="3298" w:author="Christos-Emmanouil Anastasiou" w:date="2020-05-15T04:44:00Z">
        <w:r w:rsidR="00064D67">
          <w:rPr>
            <w:rFonts w:ascii="Bell MT" w:hAnsi="Bell MT"/>
            <w:sz w:val="24"/>
            <w:szCs w:val="24"/>
          </w:rPr>
          <w:t>uture</w:t>
        </w:r>
      </w:ins>
      <w:ins w:id="3299" w:author="Christos-Emmanouil Anastasiou" w:date="2020-05-15T04:40:00Z">
        <w:r w:rsidR="00064D67">
          <w:rPr>
            <w:rFonts w:ascii="Bell MT" w:hAnsi="Bell MT"/>
            <w:sz w:val="24"/>
            <w:szCs w:val="24"/>
          </w:rPr>
          <w:t xml:space="preserve"> optimisation</w:t>
        </w:r>
      </w:ins>
      <w:ins w:id="3300" w:author="Christos-Emmanouil Anastasiou" w:date="2020-05-15T04:41:00Z">
        <w:r w:rsidR="00064D67">
          <w:rPr>
            <w:rFonts w:ascii="Bell MT" w:hAnsi="Bell MT"/>
            <w:sz w:val="24"/>
            <w:szCs w:val="24"/>
          </w:rPr>
          <w:t>s</w:t>
        </w:r>
      </w:ins>
      <w:ins w:id="3301" w:author="Christos-Emmanouil Anastasiou" w:date="2020-05-15T04:40:00Z">
        <w:r w:rsidR="00064D67">
          <w:rPr>
            <w:rFonts w:ascii="Bell MT" w:hAnsi="Bell MT"/>
            <w:sz w:val="24"/>
            <w:szCs w:val="24"/>
          </w:rPr>
          <w:t xml:space="preserve"> </w:t>
        </w:r>
      </w:ins>
      <w:ins w:id="3302" w:author="Christos-Emmanouil Anastasiou" w:date="2020-05-15T04:44:00Z">
        <w:r w:rsidR="00064D67">
          <w:rPr>
            <w:rFonts w:ascii="Bell MT" w:hAnsi="Bell MT"/>
            <w:sz w:val="24"/>
            <w:szCs w:val="24"/>
          </w:rPr>
          <w:t>may</w:t>
        </w:r>
      </w:ins>
      <w:ins w:id="3303" w:author="Christos-Emmanouil Anastasiou" w:date="2020-05-15T04:43:00Z">
        <w:r w:rsidR="00064D67">
          <w:rPr>
            <w:rFonts w:ascii="Bell MT" w:hAnsi="Bell MT"/>
            <w:sz w:val="24"/>
            <w:szCs w:val="24"/>
          </w:rPr>
          <w:t xml:space="preserve"> include</w:t>
        </w:r>
      </w:ins>
      <w:ins w:id="3304" w:author="Christos-Emmanouil Anastasiou" w:date="2020-05-15T04:41:00Z">
        <w:r w:rsidR="00064D67">
          <w:rPr>
            <w:rFonts w:ascii="Bell MT" w:hAnsi="Bell MT"/>
            <w:sz w:val="24"/>
            <w:szCs w:val="24"/>
          </w:rPr>
          <w:t xml:space="preserve"> frustum culling, </w:t>
        </w:r>
      </w:ins>
      <w:ins w:id="3305" w:author="Christos-Emmanouil Anastasiou" w:date="2020-05-15T04:44:00Z">
        <w:r w:rsidR="00C546A2">
          <w:rPr>
            <w:rFonts w:ascii="Bell MT" w:hAnsi="Bell MT"/>
            <w:sz w:val="24"/>
            <w:szCs w:val="24"/>
          </w:rPr>
          <w:t>triangle merging and insta</w:t>
        </w:r>
      </w:ins>
      <w:ins w:id="3306" w:author="Christos-Emmanouil Anastasiou" w:date="2020-05-15T04:45:00Z">
        <w:r w:rsidR="00C546A2">
          <w:rPr>
            <w:rFonts w:ascii="Bell MT" w:hAnsi="Bell MT"/>
            <w:sz w:val="24"/>
            <w:szCs w:val="24"/>
          </w:rPr>
          <w:t>ncing.</w:t>
        </w:r>
      </w:ins>
    </w:p>
    <w:p w14:paraId="6AE0B3A6" w14:textId="68232135" w:rsidR="00C546A2" w:rsidRDefault="00437F32" w:rsidP="002A01CA">
      <w:pPr>
        <w:ind w:left="720" w:firstLine="720"/>
        <w:rPr>
          <w:ins w:id="3307" w:author="Christos-Emmanouil Anastasiou" w:date="2020-05-15T04:48:00Z"/>
          <w:rFonts w:ascii="Bell MT" w:hAnsi="Bell MT"/>
          <w:sz w:val="24"/>
          <w:szCs w:val="24"/>
        </w:rPr>
        <w:pPrChange w:id="3308" w:author="Christos-Emmanouil Anastasiou" w:date="2020-05-15T05:09:00Z">
          <w:pPr>
            <w:ind w:left="720"/>
          </w:pPr>
        </w:pPrChange>
      </w:pPr>
      <w:ins w:id="3309" w:author="Christos-Emmanouil Anastasiou" w:date="2020-05-15T05:02:00Z">
        <w:r>
          <w:rPr>
            <w:rFonts w:ascii="Bell MT" w:hAnsi="Bell MT"/>
            <w:sz w:val="24"/>
            <w:szCs w:val="24"/>
          </w:rPr>
          <w:t xml:space="preserve">The artefact does </w:t>
        </w:r>
      </w:ins>
      <w:ins w:id="3310" w:author="Christos-Emmanouil Anastasiou" w:date="2020-05-15T05:03:00Z">
        <w:r>
          <w:rPr>
            <w:rFonts w:ascii="Bell MT" w:hAnsi="Bell MT"/>
            <w:sz w:val="24"/>
            <w:szCs w:val="24"/>
          </w:rPr>
          <w:t xml:space="preserve">not meet the </w:t>
        </w:r>
      </w:ins>
      <w:ins w:id="3311" w:author="Christos-Emmanouil Anastasiou" w:date="2020-05-15T05:04:00Z">
        <w:r>
          <w:rPr>
            <w:rFonts w:ascii="Bell MT" w:hAnsi="Bell MT"/>
            <w:sz w:val="24"/>
            <w:szCs w:val="24"/>
          </w:rPr>
          <w:t>requirements</w:t>
        </w:r>
      </w:ins>
      <w:ins w:id="3312" w:author="Christos-Emmanouil Anastasiou" w:date="2020-05-15T05:03:00Z">
        <w:r>
          <w:rPr>
            <w:rFonts w:ascii="Bell MT" w:hAnsi="Bell MT"/>
            <w:sz w:val="24"/>
            <w:szCs w:val="24"/>
          </w:rPr>
          <w:t xml:space="preserve"> </w:t>
        </w:r>
      </w:ins>
      <w:ins w:id="3313" w:author="Christos-Emmanouil Anastasiou" w:date="2020-05-15T05:04:00Z">
        <w:r>
          <w:rPr>
            <w:rFonts w:ascii="Bell MT" w:hAnsi="Bell MT"/>
            <w:sz w:val="24"/>
            <w:szCs w:val="24"/>
          </w:rPr>
          <w:t>of</w:t>
        </w:r>
      </w:ins>
      <w:ins w:id="3314" w:author="Christos-Emmanouil Anastasiou" w:date="2020-05-15T05:03:00Z">
        <w:r>
          <w:rPr>
            <w:rFonts w:ascii="Bell MT" w:hAnsi="Bell MT"/>
            <w:sz w:val="24"/>
            <w:szCs w:val="24"/>
          </w:rPr>
          <w:t xml:space="preserve"> the specification </w:t>
        </w:r>
      </w:ins>
      <w:ins w:id="3315" w:author="Christos-Emmanouil Anastasiou" w:date="2020-05-15T05:04:00Z">
        <w:r>
          <w:rPr>
            <w:rFonts w:ascii="Bell MT" w:hAnsi="Bell MT"/>
            <w:sz w:val="24"/>
            <w:szCs w:val="24"/>
          </w:rPr>
          <w:t>as</w:t>
        </w:r>
      </w:ins>
      <w:ins w:id="3316" w:author="Christos-Emmanouil Anastasiou" w:date="2020-05-15T05:03:00Z">
        <w:r>
          <w:rPr>
            <w:rFonts w:ascii="Bell MT" w:hAnsi="Bell MT"/>
            <w:sz w:val="24"/>
            <w:szCs w:val="24"/>
          </w:rPr>
          <w:t xml:space="preserve"> </w:t>
        </w:r>
      </w:ins>
      <w:ins w:id="3317" w:author="Christos-Emmanouil Anastasiou" w:date="2020-05-15T05:04:00Z">
        <w:r>
          <w:rPr>
            <w:rFonts w:ascii="Bell MT" w:hAnsi="Bell MT"/>
            <w:sz w:val="24"/>
            <w:szCs w:val="24"/>
          </w:rPr>
          <w:t>only the first objective of terrain rendering was partially met.</w:t>
        </w:r>
      </w:ins>
      <w:ins w:id="3318" w:author="Christos-Emmanouil Anastasiou" w:date="2020-05-15T05:03:00Z">
        <w:r>
          <w:rPr>
            <w:rFonts w:ascii="Bell MT" w:hAnsi="Bell MT"/>
            <w:sz w:val="24"/>
            <w:szCs w:val="24"/>
          </w:rPr>
          <w:t xml:space="preserve"> </w:t>
        </w:r>
      </w:ins>
      <w:ins w:id="3319" w:author="Christos-Emmanouil Anastasiou" w:date="2020-05-15T05:02:00Z">
        <w:r>
          <w:rPr>
            <w:rFonts w:ascii="Bell MT" w:hAnsi="Bell MT"/>
            <w:sz w:val="24"/>
            <w:szCs w:val="24"/>
          </w:rPr>
          <w:t xml:space="preserve"> </w:t>
        </w:r>
      </w:ins>
      <w:ins w:id="3320" w:author="Christos-Emmanouil Anastasiou" w:date="2020-05-15T05:05:00Z">
        <w:r>
          <w:rPr>
            <w:rFonts w:ascii="Bell MT" w:hAnsi="Bell MT"/>
            <w:sz w:val="24"/>
            <w:szCs w:val="24"/>
          </w:rPr>
          <w:t>With what I have learnt since the beginning of the project</w:t>
        </w:r>
      </w:ins>
      <w:ins w:id="3321" w:author="Christos-Emmanouil Anastasiou" w:date="2020-05-15T04:50:00Z">
        <w:r w:rsidR="00C546A2">
          <w:rPr>
            <w:rFonts w:ascii="Bell MT" w:hAnsi="Bell MT"/>
            <w:sz w:val="24"/>
            <w:szCs w:val="24"/>
          </w:rPr>
          <w:t xml:space="preserve">, I </w:t>
        </w:r>
      </w:ins>
      <w:ins w:id="3322" w:author="Christos-Emmanouil Anastasiou" w:date="2020-05-15T04:58:00Z">
        <w:r>
          <w:rPr>
            <w:rFonts w:ascii="Bell MT" w:hAnsi="Bell MT"/>
            <w:sz w:val="24"/>
            <w:szCs w:val="24"/>
          </w:rPr>
          <w:t>could</w:t>
        </w:r>
      </w:ins>
      <w:ins w:id="3323" w:author="Christos-Emmanouil Anastasiou" w:date="2020-05-15T04:52:00Z">
        <w:r w:rsidR="00C546A2">
          <w:rPr>
            <w:rFonts w:ascii="Bell MT" w:hAnsi="Bell MT"/>
            <w:sz w:val="24"/>
            <w:szCs w:val="24"/>
          </w:rPr>
          <w:t xml:space="preserve"> have</w:t>
        </w:r>
      </w:ins>
      <w:ins w:id="3324" w:author="Christos-Emmanouil Anastasiou" w:date="2020-05-15T04:51:00Z">
        <w:r w:rsidR="00C546A2">
          <w:rPr>
            <w:rFonts w:ascii="Bell MT" w:hAnsi="Bell MT"/>
            <w:sz w:val="24"/>
            <w:szCs w:val="24"/>
          </w:rPr>
          <w:t xml:space="preserve"> started develop</w:t>
        </w:r>
      </w:ins>
      <w:ins w:id="3325" w:author="Christos-Emmanouil Anastasiou" w:date="2020-05-15T04:52:00Z">
        <w:r w:rsidR="00C546A2">
          <w:rPr>
            <w:rFonts w:ascii="Bell MT" w:hAnsi="Bell MT"/>
            <w:sz w:val="24"/>
            <w:szCs w:val="24"/>
          </w:rPr>
          <w:t>ment</w:t>
        </w:r>
      </w:ins>
      <w:ins w:id="3326" w:author="Christos-Emmanouil Anastasiou" w:date="2020-05-15T04:51:00Z">
        <w:r w:rsidR="00C546A2">
          <w:rPr>
            <w:rFonts w:ascii="Bell MT" w:hAnsi="Bell MT"/>
            <w:sz w:val="24"/>
            <w:szCs w:val="24"/>
          </w:rPr>
          <w:t xml:space="preserve"> much earlier </w:t>
        </w:r>
      </w:ins>
      <w:ins w:id="3327" w:author="Christos-Emmanouil Anastasiou" w:date="2020-05-15T04:52:00Z">
        <w:r w:rsidR="00C546A2">
          <w:rPr>
            <w:rFonts w:ascii="Bell MT" w:hAnsi="Bell MT"/>
            <w:sz w:val="24"/>
            <w:szCs w:val="24"/>
          </w:rPr>
          <w:t xml:space="preserve">so that I </w:t>
        </w:r>
      </w:ins>
      <w:ins w:id="3328" w:author="Christos-Emmanouil Anastasiou" w:date="2020-05-15T05:02:00Z">
        <w:r>
          <w:rPr>
            <w:rFonts w:ascii="Bell MT" w:hAnsi="Bell MT"/>
            <w:sz w:val="24"/>
            <w:szCs w:val="24"/>
          </w:rPr>
          <w:t>would</w:t>
        </w:r>
      </w:ins>
      <w:ins w:id="3329" w:author="Christos-Emmanouil Anastasiou" w:date="2020-05-15T04:52:00Z">
        <w:r w:rsidR="00C546A2">
          <w:rPr>
            <w:rFonts w:ascii="Bell MT" w:hAnsi="Bell MT"/>
            <w:sz w:val="24"/>
            <w:szCs w:val="24"/>
          </w:rPr>
          <w:t xml:space="preserve"> have</w:t>
        </w:r>
      </w:ins>
      <w:ins w:id="3330" w:author="Christos-Emmanouil Anastasiou" w:date="2020-05-15T04:57:00Z">
        <w:r>
          <w:rPr>
            <w:rFonts w:ascii="Bell MT" w:hAnsi="Bell MT"/>
            <w:sz w:val="24"/>
            <w:szCs w:val="24"/>
          </w:rPr>
          <w:t xml:space="preserve"> allocated more time to </w:t>
        </w:r>
      </w:ins>
      <w:ins w:id="3331" w:author="Christos-Emmanouil Anastasiou" w:date="2020-05-15T04:58:00Z">
        <w:r>
          <w:rPr>
            <w:rFonts w:ascii="Bell MT" w:hAnsi="Bell MT"/>
            <w:sz w:val="24"/>
            <w:szCs w:val="24"/>
          </w:rPr>
          <w:t>set up</w:t>
        </w:r>
      </w:ins>
      <w:ins w:id="3332" w:author="Christos-Emmanouil Anastasiou" w:date="2020-05-15T04:57:00Z">
        <w:r>
          <w:rPr>
            <w:rFonts w:ascii="Bell MT" w:hAnsi="Bell MT"/>
            <w:sz w:val="24"/>
            <w:szCs w:val="24"/>
          </w:rPr>
          <w:t xml:space="preserve"> the framework </w:t>
        </w:r>
      </w:ins>
      <w:ins w:id="3333" w:author="Christos-Emmanouil Anastasiou" w:date="2020-05-15T04:58:00Z">
        <w:r>
          <w:rPr>
            <w:rFonts w:ascii="Bell MT" w:hAnsi="Bell MT"/>
            <w:sz w:val="24"/>
            <w:szCs w:val="24"/>
          </w:rPr>
          <w:t xml:space="preserve">and </w:t>
        </w:r>
      </w:ins>
      <w:ins w:id="3334" w:author="Christos-Emmanouil Anastasiou" w:date="2020-05-15T04:52:00Z">
        <w:r w:rsidR="00C546A2">
          <w:rPr>
            <w:rFonts w:ascii="Bell MT" w:hAnsi="Bell MT"/>
            <w:sz w:val="24"/>
            <w:szCs w:val="24"/>
          </w:rPr>
          <w:t>try different techniques</w:t>
        </w:r>
      </w:ins>
      <w:ins w:id="3335" w:author="Christos-Emmanouil Anastasiou" w:date="2020-05-15T04:54:00Z">
        <w:r w:rsidR="00C546A2">
          <w:rPr>
            <w:rFonts w:ascii="Bell MT" w:hAnsi="Bell MT"/>
            <w:sz w:val="24"/>
            <w:szCs w:val="24"/>
          </w:rPr>
          <w:t xml:space="preserve"> </w:t>
        </w:r>
      </w:ins>
      <w:ins w:id="3336" w:author="Christos-Emmanouil Anastasiou" w:date="2020-05-15T05:02:00Z">
        <w:r>
          <w:rPr>
            <w:rFonts w:ascii="Bell MT" w:hAnsi="Bell MT"/>
            <w:sz w:val="24"/>
            <w:szCs w:val="24"/>
          </w:rPr>
          <w:t xml:space="preserve">such as octaves. Optimisations would still </w:t>
        </w:r>
      </w:ins>
      <w:ins w:id="3337" w:author="Christos-Emmanouil Anastasiou" w:date="2020-05-15T05:07:00Z">
        <w:r w:rsidR="002A01CA">
          <w:rPr>
            <w:rFonts w:ascii="Bell MT" w:hAnsi="Bell MT"/>
            <w:sz w:val="24"/>
            <w:szCs w:val="24"/>
          </w:rPr>
          <w:t xml:space="preserve">have to be made to </w:t>
        </w:r>
      </w:ins>
      <w:ins w:id="3338" w:author="Christos-Emmanouil Anastasiou" w:date="2020-05-15T05:08:00Z">
        <w:r w:rsidR="002A01CA">
          <w:rPr>
            <w:rFonts w:ascii="Bell MT" w:hAnsi="Bell MT"/>
            <w:sz w:val="24"/>
            <w:szCs w:val="24"/>
          </w:rPr>
          <w:t>decrease bottlenecks and achieve better performance.</w:t>
        </w:r>
      </w:ins>
    </w:p>
    <w:p w14:paraId="79D12980" w14:textId="6BA30E8E" w:rsidR="00AD4914" w:rsidRDefault="00C546A2" w:rsidP="00437F32">
      <w:pPr>
        <w:pStyle w:val="Heading3"/>
        <w:rPr>
          <w:ins w:id="3339" w:author="Christos-Emmanouil Anastasiou" w:date="2020-05-15T05:05:00Z"/>
        </w:rPr>
      </w:pPr>
      <w:bookmarkStart w:id="3340" w:name="_Toc40412199"/>
      <w:ins w:id="3341" w:author="Christos-Emmanouil Anastasiou" w:date="2020-05-15T04:50:00Z">
        <w:r>
          <w:t>Future works</w:t>
        </w:r>
      </w:ins>
      <w:bookmarkEnd w:id="3340"/>
    </w:p>
    <w:p w14:paraId="568AA6CC" w14:textId="1E804706" w:rsidR="00EF716A" w:rsidRDefault="00EF716A" w:rsidP="002A01CA">
      <w:pPr>
        <w:rPr>
          <w:ins w:id="3342" w:author="Christos-Emmanouil Anastasiou" w:date="2020-05-13T14:49:00Z"/>
        </w:rPr>
        <w:pPrChange w:id="3343" w:author="Christos-Emmanouil Anastasiou" w:date="2020-05-15T05:10:00Z">
          <w:pPr>
            <w:pStyle w:val="ListParagraph"/>
            <w:numPr>
              <w:numId w:val="2"/>
            </w:numPr>
            <w:ind w:left="780" w:hanging="360"/>
          </w:pPr>
        </w:pPrChange>
      </w:pPr>
    </w:p>
    <w:p w14:paraId="344CB067" w14:textId="464BB4C6" w:rsidR="002942D5" w:rsidRDefault="002942D5" w:rsidP="00EF716A">
      <w:pPr>
        <w:pStyle w:val="ListParagraph"/>
        <w:numPr>
          <w:ilvl w:val="0"/>
          <w:numId w:val="2"/>
        </w:numPr>
        <w:rPr>
          <w:ins w:id="3344" w:author="Christos-Emmanouil Anastasiou" w:date="2020-05-13T21:29:00Z"/>
        </w:rPr>
      </w:pPr>
      <w:ins w:id="3345" w:author="Christos-Emmanouil Anastasiou" w:date="2020-05-13T14:49:00Z">
        <w:r>
          <w:t>Future work</w:t>
        </w:r>
      </w:ins>
    </w:p>
    <w:p w14:paraId="7A0F863D" w14:textId="7E536082" w:rsidR="004D5A42" w:rsidRDefault="003074AE" w:rsidP="002A01CA">
      <w:pPr>
        <w:pStyle w:val="ListParagraph"/>
        <w:numPr>
          <w:ilvl w:val="0"/>
          <w:numId w:val="2"/>
        </w:numPr>
        <w:rPr>
          <w:ins w:id="3346" w:author="Christos-Emmanouil Anastasiou" w:date="2020-05-12T19:34:00Z"/>
        </w:rPr>
        <w:pPrChange w:id="3347" w:author="Christos-Emmanouil Anastasiou" w:date="2020-05-15T05:10:00Z">
          <w:pPr/>
        </w:pPrChange>
      </w:pPr>
      <w:ins w:id="3348" w:author="Christos-Emmanouil Anastasiou" w:date="2020-05-13T21:29:00Z">
        <w:r>
          <w:t xml:space="preserve">The goal of each thesis is to help someone </w:t>
        </w:r>
      </w:ins>
      <w:ins w:id="3349" w:author="Christos-Emmanouil Anastasiou" w:date="2020-05-13T21:30:00Z">
        <w:r>
          <w:t xml:space="preserve">understand the research you have done on a topic and take that </w:t>
        </w:r>
        <w:r w:rsidR="004D0F88">
          <w:t>a step further</w:t>
        </w:r>
      </w:ins>
      <w:ins w:id="3350" w:author="Christos-Emmanouil Anastasiou" w:date="2020-05-13T14:50:00Z">
        <w:r w:rsidR="00F959CC">
          <w:t xml:space="preserve"> </w:t>
        </w:r>
      </w:ins>
    </w:p>
    <w:p w14:paraId="1A574241" w14:textId="6682B6A9" w:rsidR="005C2A16" w:rsidRDefault="005C2A16">
      <w:pPr>
        <w:rPr>
          <w:ins w:id="3351" w:author="Christos-Emmanouil Anastasiou" w:date="2020-05-12T21:11:00Z"/>
        </w:rPr>
      </w:pPr>
    </w:p>
    <w:p w14:paraId="3FA66396" w14:textId="6D47446F" w:rsidR="0007039F" w:rsidRDefault="0007039F">
      <w:pPr>
        <w:rPr>
          <w:ins w:id="3352" w:author="Christos-Emmanouil Anastasiou" w:date="2020-05-12T21:11:00Z"/>
        </w:rPr>
      </w:pPr>
    </w:p>
    <w:p w14:paraId="62195972" w14:textId="018965D3" w:rsidR="0007039F" w:rsidRDefault="0007039F">
      <w:pPr>
        <w:rPr>
          <w:ins w:id="3353" w:author="Christos-Emmanouil Anastasiou" w:date="2020-05-12T21:11:00Z"/>
        </w:rPr>
      </w:pPr>
    </w:p>
    <w:p w14:paraId="0F14095A" w14:textId="0EB76FEE" w:rsidR="0007039F" w:rsidRDefault="0007039F">
      <w:pPr>
        <w:rPr>
          <w:ins w:id="3354" w:author="Christos-Emmanouil Anastasiou" w:date="2020-05-12T21:11:00Z"/>
        </w:rPr>
      </w:pPr>
    </w:p>
    <w:p w14:paraId="2E4DBF36" w14:textId="77AD5038" w:rsidR="0007039F" w:rsidRDefault="0007039F">
      <w:pPr>
        <w:rPr>
          <w:ins w:id="3355" w:author="Christos-Emmanouil Anastasiou" w:date="2020-05-12T21:11:00Z"/>
        </w:rPr>
      </w:pPr>
    </w:p>
    <w:p w14:paraId="4EEB757B" w14:textId="3A06DEF4" w:rsidR="0007039F" w:rsidRDefault="0007039F">
      <w:pPr>
        <w:rPr>
          <w:ins w:id="3356" w:author="Christos-Emmanouil Anastasiou" w:date="2020-05-12T21:11:00Z"/>
        </w:rPr>
      </w:pPr>
    </w:p>
    <w:p w14:paraId="34A4065E" w14:textId="139501D1" w:rsidR="0007039F" w:rsidRDefault="0007039F">
      <w:pPr>
        <w:rPr>
          <w:ins w:id="3357" w:author="Christos-Emmanouil Anastasiou" w:date="2020-05-12T21:11:00Z"/>
        </w:rPr>
      </w:pPr>
    </w:p>
    <w:p w14:paraId="56737535" w14:textId="26645AA2" w:rsidR="0007039F" w:rsidRDefault="0007039F">
      <w:pPr>
        <w:rPr>
          <w:ins w:id="3358" w:author="Christos-Emmanouil Anastasiou" w:date="2020-05-12T21:11:00Z"/>
        </w:rPr>
      </w:pPr>
    </w:p>
    <w:p w14:paraId="72F5AD4C" w14:textId="60B922BD" w:rsidR="0007039F" w:rsidRDefault="0007039F">
      <w:pPr>
        <w:rPr>
          <w:ins w:id="3359" w:author="Christos-Emmanouil Anastasiou" w:date="2020-05-15T05:10:00Z"/>
        </w:rPr>
      </w:pPr>
    </w:p>
    <w:p w14:paraId="39769470" w14:textId="1B57EC3F" w:rsidR="002A01CA" w:rsidRDefault="002A01CA">
      <w:pPr>
        <w:rPr>
          <w:ins w:id="3360" w:author="Christos-Emmanouil Anastasiou" w:date="2020-05-15T05:10:00Z"/>
        </w:rPr>
      </w:pPr>
    </w:p>
    <w:p w14:paraId="170EF6D8" w14:textId="6F23C443" w:rsidR="002A01CA" w:rsidRDefault="002A01CA">
      <w:pPr>
        <w:rPr>
          <w:ins w:id="3361" w:author="Christos-Emmanouil Anastasiou" w:date="2020-05-15T05:10:00Z"/>
        </w:rPr>
      </w:pPr>
    </w:p>
    <w:p w14:paraId="4A2D35B3" w14:textId="77777777" w:rsidR="002A01CA" w:rsidRDefault="002A01CA">
      <w:pPr>
        <w:rPr>
          <w:ins w:id="3362" w:author="Christos-Emmanouil Anastasiou" w:date="2020-05-12T21:11:00Z"/>
        </w:rPr>
      </w:pPr>
    </w:p>
    <w:p w14:paraId="49323F7B" w14:textId="27BA2BC0" w:rsidR="0007039F" w:rsidRDefault="0007039F">
      <w:pPr>
        <w:rPr>
          <w:ins w:id="3363" w:author="Christos-Emmanouil Anastasiou" w:date="2020-05-12T21:11:00Z"/>
        </w:rPr>
      </w:pPr>
    </w:p>
    <w:p w14:paraId="4BE4325B" w14:textId="0C6CB2F7" w:rsidR="0007039F" w:rsidRDefault="0007039F">
      <w:pPr>
        <w:rPr>
          <w:ins w:id="3364" w:author="Christos-Emmanouil Anastasiou" w:date="2020-05-12T21:11:00Z"/>
        </w:rPr>
      </w:pPr>
    </w:p>
    <w:p w14:paraId="2C3DFDDC" w14:textId="77777777" w:rsidR="0007039F" w:rsidRDefault="0007039F" w:rsidP="002A01CA">
      <w:pPr>
        <w:pStyle w:val="Heading1"/>
        <w:numPr>
          <w:ilvl w:val="0"/>
          <w:numId w:val="0"/>
        </w:numPr>
        <w:ind w:left="432"/>
        <w:jc w:val="center"/>
        <w:rPr>
          <w:ins w:id="3365" w:author="Christos-Emmanouil Anastasiou" w:date="2020-05-12T21:11:00Z"/>
        </w:rPr>
        <w:pPrChange w:id="3366" w:author="Christos-Emmanouil Anastasiou" w:date="2020-05-15T05:15:00Z">
          <w:pPr>
            <w:pStyle w:val="Title"/>
          </w:pPr>
        </w:pPrChange>
      </w:pPr>
      <w:bookmarkStart w:id="3367" w:name="_Toc40412200"/>
      <w:ins w:id="3368" w:author="Christos-Emmanouil Anastasiou" w:date="2020-05-12T21:11:00Z">
        <w:r>
          <w:lastRenderedPageBreak/>
          <w:t>References</w:t>
        </w:r>
        <w:bookmarkEnd w:id="3367"/>
      </w:ins>
    </w:p>
    <w:p w14:paraId="61409EBC" w14:textId="77777777" w:rsidR="0007039F" w:rsidRDefault="0007039F" w:rsidP="0007039F">
      <w:pPr>
        <w:rPr>
          <w:ins w:id="3369" w:author="Christos-Emmanouil Anastasiou" w:date="2020-05-12T21:11:00Z"/>
        </w:rPr>
      </w:pPr>
      <w:ins w:id="3370" w:author="Christos-Emmanouil Anastasiou" w:date="2020-05-12T21:11:00Z">
        <w:r>
          <w:t xml:space="preserve">[1] </w:t>
        </w:r>
        <w:r w:rsidRPr="001F222B">
          <w:t>Tech radar. 2019. From ray tracing to AI: best gaming technology advances in the last decade. [ONLINE] Available at: </w:t>
        </w:r>
        <w:r>
          <w:fldChar w:fldCharType="begin"/>
        </w:r>
        <w:r>
          <w:instrText xml:space="preserve"> HYPERLINK "https://www.techradar.com/uk/news/from-ray-tracing-to-ai-best-gaming-technology-advances-in-the-last-decade" </w:instrText>
        </w:r>
        <w:r>
          <w:fldChar w:fldCharType="separate"/>
        </w:r>
        <w:r w:rsidRPr="001F222B">
          <w:rPr>
            <w:rStyle w:val="Hyperlink"/>
          </w:rPr>
          <w:t>https://www.techradar.com/uk/news/from-ray-tracing-to-ai-best-gaming-technology-advances-in-the-last-decade</w:t>
        </w:r>
        <w:r>
          <w:rPr>
            <w:rStyle w:val="Hyperlink"/>
          </w:rPr>
          <w:fldChar w:fldCharType="end"/>
        </w:r>
        <w:r w:rsidRPr="001F222B">
          <w:t xml:space="preserve">. [Accessed 5 May 2020]. </w:t>
        </w:r>
      </w:ins>
    </w:p>
    <w:p w14:paraId="07168CE2" w14:textId="77777777" w:rsidR="0007039F" w:rsidRPr="00B60F00" w:rsidRDefault="0007039F" w:rsidP="0007039F">
      <w:pPr>
        <w:rPr>
          <w:ins w:id="3371" w:author="Christos-Emmanouil Anastasiou" w:date="2020-05-12T21:11:00Z"/>
          <w:color w:val="0000FF"/>
          <w:u w:val="single"/>
        </w:rPr>
      </w:pPr>
      <w:ins w:id="3372" w:author="Christos-Emmanouil Anastasiou" w:date="2020-05-12T21:11:00Z">
        <w:r>
          <w:t xml:space="preserve">[2] </w:t>
        </w:r>
        <w:r w:rsidRPr="002449A5">
          <w:t>GDC. (2017).</w:t>
        </w:r>
        <w:r>
          <w:t xml:space="preserve"> </w:t>
        </w:r>
        <w:r w:rsidRPr="002449A5">
          <w:t xml:space="preserve">Believable Humans (In Video Game Animation). [Online Video]. 27 May 2017. Available from: </w:t>
        </w:r>
        <w:r>
          <w:fldChar w:fldCharType="begin"/>
        </w:r>
        <w:r>
          <w:instrText xml:space="preserve"> HYPERLINK "https://www.youtube.com/watch?v=Aj-zNjff7wY" </w:instrText>
        </w:r>
        <w:r>
          <w:fldChar w:fldCharType="separate"/>
        </w:r>
        <w:r w:rsidRPr="00ED0BC3">
          <w:rPr>
            <w:rStyle w:val="Hyperlink"/>
          </w:rPr>
          <w:t>https://www.youtube.com/watch?v=Aj-zNjff7wY</w:t>
        </w:r>
        <w:r>
          <w:rPr>
            <w:rStyle w:val="Hyperlink"/>
          </w:rPr>
          <w:fldChar w:fldCharType="end"/>
        </w:r>
        <w:r>
          <w:t xml:space="preserve"> </w:t>
        </w:r>
        <w:r w:rsidRPr="002449A5">
          <w:t xml:space="preserve"> [Accessed: 5 May 2020].</w:t>
        </w:r>
      </w:ins>
    </w:p>
    <w:p w14:paraId="072773E0" w14:textId="77777777" w:rsidR="0007039F" w:rsidRDefault="0007039F" w:rsidP="0007039F">
      <w:pPr>
        <w:rPr>
          <w:ins w:id="3373" w:author="Christos-Emmanouil Anastasiou" w:date="2020-05-12T21:11:00Z"/>
        </w:rPr>
      </w:pPr>
      <w:ins w:id="3374" w:author="Christos-Emmanouil Anastasiou" w:date="2020-05-12T21:11:00Z">
        <w:r>
          <w:t xml:space="preserve">[3] </w:t>
        </w:r>
        <w:r w:rsidRPr="001F222B">
          <w:t>Giantbomb. 2008. Destructible Environment. [ONLINE] Available at: </w:t>
        </w:r>
        <w:r>
          <w:fldChar w:fldCharType="begin"/>
        </w:r>
        <w:r>
          <w:instrText xml:space="preserve"> HYPERLINK "https://www.giantbomb.com/destructible-environment/3015-243/" </w:instrText>
        </w:r>
        <w:r>
          <w:fldChar w:fldCharType="separate"/>
        </w:r>
        <w:r w:rsidRPr="001F222B">
          <w:rPr>
            <w:rStyle w:val="Hyperlink"/>
          </w:rPr>
          <w:t>https://www.giantbomb.com/destructible-environment/3015-243/</w:t>
        </w:r>
        <w:r>
          <w:rPr>
            <w:rStyle w:val="Hyperlink"/>
          </w:rPr>
          <w:fldChar w:fldCharType="end"/>
        </w:r>
        <w:r w:rsidRPr="001F222B">
          <w:t>. [Accessed 5 May 2020].</w:t>
        </w:r>
        <w:r>
          <w:t xml:space="preserve"> </w:t>
        </w:r>
      </w:ins>
    </w:p>
    <w:p w14:paraId="0F950D94" w14:textId="77777777" w:rsidR="0007039F" w:rsidRDefault="0007039F" w:rsidP="0007039F">
      <w:pPr>
        <w:rPr>
          <w:ins w:id="3375" w:author="Christos-Emmanouil Anastasiou" w:date="2020-05-12T21:11:00Z"/>
        </w:rPr>
      </w:pPr>
      <w:ins w:id="3376" w:author="Christos-Emmanouil Anastasiou" w:date="2020-05-12T21:11:00Z">
        <w:r>
          <w:t xml:space="preserve">[4] </w:t>
        </w:r>
        <w:r w:rsidRPr="00D83E66">
          <w:t>Arcade museum. 1995. Asteroids. [ONLINE] Available at: </w:t>
        </w:r>
        <w:r>
          <w:fldChar w:fldCharType="begin"/>
        </w:r>
        <w:r>
          <w:instrText xml:space="preserve"> HYPERLINK "https://www.arcade-museum.com/game_detail.php?game_id=6939" </w:instrText>
        </w:r>
        <w:r>
          <w:fldChar w:fldCharType="separate"/>
        </w:r>
        <w:r w:rsidRPr="00D83E66">
          <w:rPr>
            <w:rStyle w:val="Hyperlink"/>
          </w:rPr>
          <w:t>https://www.arcade-museum.com/game_detail.php?game_id=6939</w:t>
        </w:r>
        <w:r>
          <w:rPr>
            <w:rStyle w:val="Hyperlink"/>
          </w:rPr>
          <w:fldChar w:fldCharType="end"/>
        </w:r>
        <w:r w:rsidRPr="00D83E66">
          <w:t xml:space="preserve">. [Accessed 5 May 2020]. </w:t>
        </w:r>
      </w:ins>
    </w:p>
    <w:p w14:paraId="643698E4" w14:textId="77777777" w:rsidR="0007039F" w:rsidRDefault="0007039F" w:rsidP="0007039F">
      <w:pPr>
        <w:rPr>
          <w:ins w:id="3377" w:author="Christos-Emmanouil Anastasiou" w:date="2020-05-12T21:11:00Z"/>
        </w:rPr>
      </w:pPr>
      <w:ins w:id="3378" w:author="Christos-Emmanouil Anastasiou" w:date="2020-05-12T21:11:00Z">
        <w:r>
          <w:t xml:space="preserve">[5] </w:t>
        </w:r>
        <w:r w:rsidRPr="00D83E66">
          <w:t>Dobransky, M., 2017. </w:t>
        </w:r>
        <w:r w:rsidRPr="00D83E66">
          <w:rPr>
            <w:i/>
            <w:iCs/>
          </w:rPr>
          <w:t>Efficient simulation of environment destruction in games</w:t>
        </w:r>
        <w:r w:rsidRPr="00D83E66">
          <w:t xml:space="preserve">. 6. Prague: Charles University. </w:t>
        </w:r>
      </w:ins>
    </w:p>
    <w:p w14:paraId="1D945087" w14:textId="77777777" w:rsidR="0007039F" w:rsidRDefault="0007039F" w:rsidP="0007039F">
      <w:pPr>
        <w:rPr>
          <w:ins w:id="3379" w:author="Christos-Emmanouil Anastasiou" w:date="2020-05-12T21:11:00Z"/>
          <w:rStyle w:val="Hyperlink"/>
        </w:rPr>
      </w:pPr>
      <w:ins w:id="3380" w:author="Christos-Emmanouil Anastasiou" w:date="2020-05-12T21:11:00Z">
        <w:r>
          <w:t xml:space="preserve">[6] </w:t>
        </w:r>
        <w:r w:rsidRPr="00D83E66">
          <w:t>dsvolition. 2001. Red faction. [ONLINE] Available at: </w:t>
        </w:r>
        <w:r>
          <w:fldChar w:fldCharType="begin"/>
        </w:r>
        <w:r>
          <w:instrText xml:space="preserve"> HYPERLINK "https://www.dsvolition.com/games/red-faction/" </w:instrText>
        </w:r>
        <w:r>
          <w:fldChar w:fldCharType="separate"/>
        </w:r>
        <w:r w:rsidRPr="00D83E66">
          <w:rPr>
            <w:rStyle w:val="Hyperlink"/>
          </w:rPr>
          <w:t>https://www.dsvolition.com/games/red-faction/</w:t>
        </w:r>
        <w:r>
          <w:rPr>
            <w:rStyle w:val="Hyperlink"/>
          </w:rPr>
          <w:fldChar w:fldCharType="end"/>
        </w:r>
        <w:r w:rsidRPr="00D83E66">
          <w:t>. [Accessed 5 May 2020].</w:t>
        </w:r>
      </w:ins>
    </w:p>
    <w:p w14:paraId="5DE1FB85" w14:textId="234DDF68" w:rsidR="0007039F" w:rsidRDefault="0064394B" w:rsidP="0007039F">
      <w:pPr>
        <w:rPr>
          <w:ins w:id="3381" w:author="Christos-Emmanouil Anastasiou" w:date="2020-05-12T21:11:00Z"/>
        </w:rPr>
      </w:pPr>
      <w:ins w:id="3382" w:author="Christos-Emmanouil Anastasiou" w:date="2020-05-12T21:12:00Z">
        <w:r w:rsidRPr="0064394B">
          <w:rPr>
            <w:rPrChange w:id="3383" w:author="Christos-Emmanouil Anastasiou" w:date="2020-05-12T21:12:00Z">
              <w:rPr>
                <w:rStyle w:val="Hyperlink"/>
                <w:u w:val="none"/>
              </w:rPr>
            </w:rPrChange>
          </w:rPr>
          <w:t>[7]</w:t>
        </w:r>
      </w:ins>
      <w:ins w:id="3384" w:author="Christos-Emmanouil Anastasiou" w:date="2020-05-12T21:11:00Z">
        <w:r w:rsidR="0007039F" w:rsidRPr="002E7BEA">
          <w:t>EA. 2008. FROSTBITE. [ONLINE] Available at: </w:t>
        </w:r>
        <w:r w:rsidR="0007039F">
          <w:fldChar w:fldCharType="begin"/>
        </w:r>
        <w:r w:rsidR="0007039F">
          <w:instrText xml:space="preserve"> HYPERLINK "https://www.ea.com/frostbite" </w:instrText>
        </w:r>
        <w:r w:rsidR="0007039F">
          <w:fldChar w:fldCharType="separate"/>
        </w:r>
        <w:r w:rsidR="0007039F" w:rsidRPr="002E7BEA">
          <w:rPr>
            <w:rStyle w:val="Hyperlink"/>
          </w:rPr>
          <w:t>https://www.ea.com/frostbite</w:t>
        </w:r>
        <w:r w:rsidR="0007039F">
          <w:rPr>
            <w:rStyle w:val="Hyperlink"/>
          </w:rPr>
          <w:fldChar w:fldCharType="end"/>
        </w:r>
        <w:r w:rsidR="0007039F" w:rsidRPr="002E7BEA">
          <w:t>. [Accessed 5 May 2020].</w:t>
        </w:r>
      </w:ins>
    </w:p>
    <w:p w14:paraId="417B0B29" w14:textId="77777777" w:rsidR="0007039F" w:rsidRPr="009C56F1" w:rsidRDefault="0007039F" w:rsidP="0007039F">
      <w:pPr>
        <w:rPr>
          <w:ins w:id="3385" w:author="Christos-Emmanouil Anastasiou" w:date="2020-05-12T21:11:00Z"/>
        </w:rPr>
      </w:pPr>
      <w:ins w:id="3386" w:author="Christos-Emmanouil Anastasiou" w:date="2020-05-12T21:11:00Z">
        <w:r>
          <w:t xml:space="preserve">[8] </w:t>
        </w:r>
        <w:r w:rsidRPr="002E7BEA">
          <w:t>Wikipedia. 2007. AnvilNext. [ONLINE] Available at: </w:t>
        </w:r>
        <w:r>
          <w:fldChar w:fldCharType="begin"/>
        </w:r>
        <w:r>
          <w:instrText xml:space="preserve"> HYPERLINK "https://en.wikipedia.org/wiki/AnvilNext" </w:instrText>
        </w:r>
        <w:r>
          <w:fldChar w:fldCharType="separate"/>
        </w:r>
        <w:r w:rsidRPr="002E7BEA">
          <w:rPr>
            <w:rStyle w:val="Hyperlink"/>
          </w:rPr>
          <w:t>https://en.wikipedia.org/wiki/AnvilNext</w:t>
        </w:r>
        <w:r>
          <w:rPr>
            <w:rStyle w:val="Hyperlink"/>
          </w:rPr>
          <w:fldChar w:fldCharType="end"/>
        </w:r>
        <w:r w:rsidRPr="002E7BEA">
          <w:t>. [Accessed 5 May 2020].</w:t>
        </w:r>
      </w:ins>
    </w:p>
    <w:p w14:paraId="286808AD" w14:textId="77777777" w:rsidR="0007039F" w:rsidRDefault="0007039F" w:rsidP="0007039F">
      <w:pPr>
        <w:rPr>
          <w:ins w:id="3387" w:author="Christos-Emmanouil Anastasiou" w:date="2020-05-12T21:11:00Z"/>
        </w:rPr>
      </w:pPr>
      <w:ins w:id="3388" w:author="Christos-Emmanouil Anastasiou" w:date="2020-05-12T21:11:00Z">
        <w:r>
          <w:t>[9] G</w:t>
        </w:r>
        <w:r w:rsidRPr="005A458C">
          <w:t>amer</w:t>
        </w:r>
        <w:r>
          <w:t>N</w:t>
        </w:r>
        <w:r w:rsidRPr="005A458C">
          <w:t>ode. 2009. History 101: Destructible Environments in Videogames. [ONLINE] Available at: </w:t>
        </w:r>
        <w:r>
          <w:fldChar w:fldCharType="begin"/>
        </w:r>
        <w:r>
          <w:instrText xml:space="preserve"> HYPERLINK "http://www.gamernode.com/history-101-destructible-environments-in-videogames/" </w:instrText>
        </w:r>
        <w:r>
          <w:fldChar w:fldCharType="separate"/>
        </w:r>
        <w:r w:rsidRPr="005A458C">
          <w:rPr>
            <w:rStyle w:val="Hyperlink"/>
          </w:rPr>
          <w:t>http://www.gamernode.com/history-101-destructible-environments-in-videogames/</w:t>
        </w:r>
        <w:r>
          <w:rPr>
            <w:rStyle w:val="Hyperlink"/>
          </w:rPr>
          <w:fldChar w:fldCharType="end"/>
        </w:r>
        <w:r w:rsidRPr="005A458C">
          <w:t xml:space="preserve">. [Accessed 5 May 2020]. </w:t>
        </w:r>
      </w:ins>
    </w:p>
    <w:p w14:paraId="3A219416" w14:textId="77777777" w:rsidR="0007039F" w:rsidRDefault="0007039F" w:rsidP="0007039F">
      <w:pPr>
        <w:rPr>
          <w:ins w:id="3389" w:author="Christos-Emmanouil Anastasiou" w:date="2020-05-12T21:11:00Z"/>
        </w:rPr>
      </w:pPr>
      <w:ins w:id="3390" w:author="Christos-Emmanouil Anastasiou" w:date="2020-05-12T21:11:00Z">
        <w:r>
          <w:t xml:space="preserve">[10] </w:t>
        </w:r>
        <w:r w:rsidRPr="00706D42">
          <w:t>logicalincrements. 2020. Graphics Card Comparison Chart. [ONLINE] Available at: </w:t>
        </w:r>
        <w:r>
          <w:fldChar w:fldCharType="begin"/>
        </w:r>
        <w:r>
          <w:instrText xml:space="preserve"> HYPERLINK "https://www.logicalincrements.com/articles/graphicscardcomparison" </w:instrText>
        </w:r>
        <w:r>
          <w:fldChar w:fldCharType="separate"/>
        </w:r>
        <w:r w:rsidRPr="00706D42">
          <w:rPr>
            <w:rStyle w:val="Hyperlink"/>
          </w:rPr>
          <w:t>https://www.logicalincrements.com/articles/graphicscardcomparison</w:t>
        </w:r>
        <w:r>
          <w:rPr>
            <w:rStyle w:val="Hyperlink"/>
          </w:rPr>
          <w:fldChar w:fldCharType="end"/>
        </w:r>
        <w:r w:rsidRPr="00706D42">
          <w:t xml:space="preserve">. [Accessed 5 May 2020]. </w:t>
        </w:r>
      </w:ins>
    </w:p>
    <w:p w14:paraId="353AF585" w14:textId="77777777" w:rsidR="0007039F" w:rsidRPr="006F6E1F" w:rsidRDefault="0007039F" w:rsidP="0007039F">
      <w:pPr>
        <w:rPr>
          <w:ins w:id="3391" w:author="Christos-Emmanouil Anastasiou" w:date="2020-05-12T21:11:00Z"/>
          <w:color w:val="0000FF"/>
          <w:u w:val="single"/>
        </w:rPr>
      </w:pPr>
      <w:ins w:id="3392" w:author="Christos-Emmanouil Anastasiou" w:date="2020-05-12T21:11:00Z">
        <w:r>
          <w:t xml:space="preserve">[11] </w:t>
        </w:r>
        <w:r w:rsidRPr="00706D42">
          <w:t>Charvat, J., 2003. </w:t>
        </w:r>
        <w:r w:rsidRPr="00706D42">
          <w:rPr>
            <w:i/>
            <w:iCs/>
          </w:rPr>
          <w:t>Project Management methodologies: Selecting, Implementing, and Supporting Methodologies and Processes for Projects.</w:t>
        </w:r>
        <w:r w:rsidRPr="00706D42">
          <w:t xml:space="preserve"> 1st ed. New Jersey: John Wiley &amp; Sons. </w:t>
        </w:r>
        <w:r>
          <w:fldChar w:fldCharType="begin"/>
        </w:r>
        <w:r>
          <w:instrText xml:space="preserve"> HYPERLINK "https://books.google.co.uk/books?hl=en&amp;lr=&amp;id=Pd5AnH3ZA1AC&amp;oi=fnd&amp;pg=PR9&amp;dq=project+planning+methodologies&amp;ots=Q8DTHnChOH&amp;sig=lQsukIRDSEzwA_OwuSDm60hs9a0" \l "v=onepage&amp;q&amp;f=false" </w:instrText>
        </w:r>
        <w:r>
          <w:fldChar w:fldCharType="separate"/>
        </w:r>
        <w:r>
          <w:rPr>
            <w:rStyle w:val="Hyperlink"/>
          </w:rPr>
          <w:t>https://books.google.co.uk/books?hl=en&amp;lr=&amp;id=Pd5AnH3ZA1AC&amp;oi=fnd&amp;pg=PR9&amp;dq=project+planning+methodologies&amp;ots=Q8DTHnChOH&amp;sig=lQsukIRDSEzwA_OwuSDm60hs9a0#v=onepage&amp;q&amp;f=false</w:t>
        </w:r>
        <w:r>
          <w:rPr>
            <w:rStyle w:val="Hyperlink"/>
          </w:rPr>
          <w:fldChar w:fldCharType="end"/>
        </w:r>
      </w:ins>
    </w:p>
    <w:p w14:paraId="31E9CDE1" w14:textId="77777777" w:rsidR="0007039F" w:rsidRDefault="0007039F" w:rsidP="0007039F">
      <w:pPr>
        <w:rPr>
          <w:ins w:id="3393" w:author="Christos-Emmanouil Anastasiou" w:date="2020-05-12T21:11:00Z"/>
        </w:rPr>
      </w:pPr>
      <w:ins w:id="3394" w:author="Christos-Emmanouil Anastasiou" w:date="2020-05-12T21:11:00Z">
        <w:r>
          <w:t>[12]</w:t>
        </w:r>
        <w:bookmarkStart w:id="3395" w:name="_Hlk23868737"/>
        <w:r>
          <w:t xml:space="preserve"> </w:t>
        </w:r>
        <w:bookmarkEnd w:id="3395"/>
        <w:r w:rsidRPr="00354D79">
          <w:t>LEWIS, J., 2011. </w:t>
        </w:r>
        <w:r w:rsidRPr="00354D79">
          <w:rPr>
            <w:i/>
            <w:iCs/>
          </w:rPr>
          <w:t>Project Planning, Scheduling &amp; control</w:t>
        </w:r>
        <w:r w:rsidRPr="00354D79">
          <w:t>. 5th ed. Asheville, North Carolina: McGraw-Hill.</w:t>
        </w:r>
      </w:ins>
    </w:p>
    <w:p w14:paraId="718BED0E" w14:textId="77777777" w:rsidR="0007039F" w:rsidRDefault="0007039F" w:rsidP="0007039F">
      <w:pPr>
        <w:rPr>
          <w:ins w:id="3396" w:author="Christos-Emmanouil Anastasiou" w:date="2020-05-12T21:11:00Z"/>
        </w:rPr>
      </w:pPr>
      <w:ins w:id="3397" w:author="Christos-Emmanouil Anastasiou" w:date="2020-05-12T21:11:00Z">
        <w:r>
          <w:t xml:space="preserve"> [13] </w:t>
        </w:r>
        <w:r w:rsidRPr="00354D79">
          <w:t>projectmanager. 2015. The Ultimate Guide to… Project Planning. [ONLINE] Available at: </w:t>
        </w:r>
        <w:r>
          <w:fldChar w:fldCharType="begin"/>
        </w:r>
        <w:r>
          <w:instrText xml:space="preserve"> HYPERLINK "https://www.projectmanager.com/project-planning" </w:instrText>
        </w:r>
        <w:r>
          <w:fldChar w:fldCharType="separate"/>
        </w:r>
        <w:r w:rsidRPr="00354D79">
          <w:rPr>
            <w:rStyle w:val="Hyperlink"/>
          </w:rPr>
          <w:t>https://www.projectmanager.com/project-planning</w:t>
        </w:r>
        <w:r>
          <w:rPr>
            <w:rStyle w:val="Hyperlink"/>
          </w:rPr>
          <w:fldChar w:fldCharType="end"/>
        </w:r>
        <w:r w:rsidRPr="00354D79">
          <w:t>. [Accessed 5 May 2020].</w:t>
        </w:r>
      </w:ins>
    </w:p>
    <w:p w14:paraId="20121465" w14:textId="77777777" w:rsidR="0007039F" w:rsidRDefault="0007039F" w:rsidP="0007039F">
      <w:pPr>
        <w:rPr>
          <w:ins w:id="3398" w:author="Christos-Emmanouil Anastasiou" w:date="2020-05-12T21:11:00Z"/>
        </w:rPr>
      </w:pPr>
      <w:ins w:id="3399" w:author="Christos-Emmanouil Anastasiou" w:date="2020-05-12T21:11:00Z">
        <w:r>
          <w:t xml:space="preserve">[14] </w:t>
        </w:r>
        <w:r w:rsidRPr="00354D79">
          <w:t>zenkit. 2018. 7 Popular Project Management Methodologies And What They’re Best Suited For. [ONLINE] Available at: </w:t>
        </w:r>
        <w:r>
          <w:fldChar w:fldCharType="begin"/>
        </w:r>
        <w:r>
          <w:instrText xml:space="preserve"> HYPERLINK "https://zenkit.com/en/blog/7-popular-project-management-methodologies-and-what-theyre-best-suited-for/" </w:instrText>
        </w:r>
        <w:r>
          <w:fldChar w:fldCharType="separate"/>
        </w:r>
        <w:r w:rsidRPr="00354D79">
          <w:rPr>
            <w:rStyle w:val="Hyperlink"/>
          </w:rPr>
          <w:t>https://zenkit.com/en/blog/7-popular-project-management-methodologies-and-what-theyre-best-suited-for/</w:t>
        </w:r>
        <w:r>
          <w:rPr>
            <w:rStyle w:val="Hyperlink"/>
          </w:rPr>
          <w:fldChar w:fldCharType="end"/>
        </w:r>
        <w:r w:rsidRPr="00354D79">
          <w:t xml:space="preserve">. [Accessed 5 May 2020]. </w:t>
        </w:r>
      </w:ins>
    </w:p>
    <w:p w14:paraId="70A52627" w14:textId="77777777" w:rsidR="0007039F" w:rsidRDefault="0007039F" w:rsidP="0007039F">
      <w:pPr>
        <w:rPr>
          <w:ins w:id="3400" w:author="Christos-Emmanouil Anastasiou" w:date="2020-05-12T21:11:00Z"/>
        </w:rPr>
      </w:pPr>
      <w:ins w:id="3401" w:author="Christos-Emmanouil Anastasiou" w:date="2020-05-12T21:11:00Z">
        <w:r>
          <w:t xml:space="preserve">[15] </w:t>
        </w:r>
        <w:r w:rsidRPr="00354D79">
          <w:t>content.intland. 2015. Why is Scrum so Popular? Why is Scrum So Successful? [ONLINE] Available at: </w:t>
        </w:r>
        <w:r>
          <w:fldChar w:fldCharType="begin"/>
        </w:r>
        <w:r>
          <w:instrText xml:space="preserve"> HYPERLINK "https://zenkit.com/en/blog/7-popular-project-management-methodologies-and-what-theyre-best-suited-for/" </w:instrText>
        </w:r>
        <w:r>
          <w:fldChar w:fldCharType="separate"/>
        </w:r>
        <w:r w:rsidRPr="00354D79">
          <w:rPr>
            <w:rStyle w:val="Hyperlink"/>
          </w:rPr>
          <w:t>https://zenkit.com/en/blog/7-popular-project-management-methodologies-and-what-theyre-best-suited-for/</w:t>
        </w:r>
        <w:r>
          <w:rPr>
            <w:rStyle w:val="Hyperlink"/>
          </w:rPr>
          <w:fldChar w:fldCharType="end"/>
        </w:r>
        <w:r w:rsidRPr="00354D79">
          <w:t xml:space="preserve">. [Accessed 5 May 2020]. </w:t>
        </w:r>
      </w:ins>
    </w:p>
    <w:p w14:paraId="0AB5A09B" w14:textId="77777777" w:rsidR="0007039F" w:rsidRDefault="0007039F" w:rsidP="0007039F">
      <w:pPr>
        <w:rPr>
          <w:ins w:id="3402" w:author="Christos-Emmanouil Anastasiou" w:date="2020-05-12T21:11:00Z"/>
        </w:rPr>
      </w:pPr>
      <w:ins w:id="3403" w:author="Christos-Emmanouil Anastasiou" w:date="2020-05-12T21:11:00Z">
        <w:r>
          <w:t xml:space="preserve">[16] </w:t>
        </w:r>
        <w:r w:rsidRPr="00354D79">
          <w:t>scrumguides. 2017. The Scrum Guide™. [ONLINE] Available at: </w:t>
        </w:r>
        <w:r>
          <w:fldChar w:fldCharType="begin"/>
        </w:r>
        <w:r>
          <w:instrText xml:space="preserve"> HYPERLINK "https://www.scrumguides.org/scrum-guide.html" </w:instrText>
        </w:r>
        <w:r>
          <w:fldChar w:fldCharType="separate"/>
        </w:r>
        <w:r w:rsidRPr="00354D79">
          <w:rPr>
            <w:rStyle w:val="Hyperlink"/>
          </w:rPr>
          <w:t>https://www.scrumguides.org/scrum-guide.html</w:t>
        </w:r>
        <w:r>
          <w:rPr>
            <w:rStyle w:val="Hyperlink"/>
          </w:rPr>
          <w:fldChar w:fldCharType="end"/>
        </w:r>
        <w:r w:rsidRPr="00354D79">
          <w:t xml:space="preserve">. [Accessed 5 May 2020]. </w:t>
        </w:r>
        <w:r>
          <w:rPr>
            <w:rStyle w:val="Hyperlink"/>
          </w:rPr>
          <w:t xml:space="preserve">[17] Scrum of one, </w:t>
        </w:r>
        <w:r>
          <w:fldChar w:fldCharType="begin"/>
        </w:r>
        <w:r>
          <w:instrText xml:space="preserve"> HYPERLINK "https://www.raywenderlich.com/585-scrum-of-one-how-to-bring-scrum-into-your-one-person-operation" </w:instrText>
        </w:r>
        <w:r>
          <w:fldChar w:fldCharType="separate"/>
        </w:r>
        <w:r>
          <w:rPr>
            <w:rStyle w:val="Hyperlink"/>
          </w:rPr>
          <w:t>https://www.raywenderlich.com/585-scrum-of-one-how-to-bring-scrum-into-your-one-person-operation</w:t>
        </w:r>
        <w:r>
          <w:rPr>
            <w:rStyle w:val="Hyperlink"/>
          </w:rPr>
          <w:fldChar w:fldCharType="end"/>
        </w:r>
      </w:ins>
    </w:p>
    <w:p w14:paraId="74DF064A" w14:textId="77777777" w:rsidR="0007039F" w:rsidRDefault="0007039F" w:rsidP="0007039F">
      <w:pPr>
        <w:tabs>
          <w:tab w:val="left" w:pos="6855"/>
        </w:tabs>
        <w:rPr>
          <w:ins w:id="3404" w:author="Christos-Emmanouil Anastasiou" w:date="2020-05-12T21:11:00Z"/>
        </w:rPr>
      </w:pPr>
      <w:ins w:id="3405" w:author="Christos-Emmanouil Anastasiou" w:date="2020-05-12T21:11:00Z">
        <w:r>
          <w:t xml:space="preserve">[18] </w:t>
        </w:r>
        <w:r w:rsidRPr="00354D79">
          <w:t xml:space="preserve">wikipedia. </w:t>
        </w:r>
        <w:r>
          <w:t>1991</w:t>
        </w:r>
        <w:r w:rsidRPr="00354D79">
          <w:t>. Scorched Earth (video game). [ONLINE] Available at: </w:t>
        </w:r>
        <w:r>
          <w:fldChar w:fldCharType="begin"/>
        </w:r>
        <w:r>
          <w:instrText xml:space="preserve"> HYPERLINK "https://en.wikipedia.org/wiki/Scorched_Earth_(video_game)" </w:instrText>
        </w:r>
        <w:r>
          <w:fldChar w:fldCharType="separate"/>
        </w:r>
        <w:r w:rsidRPr="00354D79">
          <w:rPr>
            <w:rStyle w:val="Hyperlink"/>
          </w:rPr>
          <w:t>https://en.wikipedia.org/wiki/Scorched_Earth_(video_game)</w:t>
        </w:r>
        <w:r>
          <w:rPr>
            <w:rStyle w:val="Hyperlink"/>
          </w:rPr>
          <w:fldChar w:fldCharType="end"/>
        </w:r>
        <w:r w:rsidRPr="00354D79">
          <w:t xml:space="preserve">. [Accessed 5 May 2020]. </w:t>
        </w:r>
      </w:ins>
    </w:p>
    <w:p w14:paraId="2B0136A0" w14:textId="77777777" w:rsidR="0007039F" w:rsidRDefault="0007039F" w:rsidP="0007039F">
      <w:pPr>
        <w:tabs>
          <w:tab w:val="left" w:pos="6855"/>
        </w:tabs>
        <w:rPr>
          <w:ins w:id="3406" w:author="Christos-Emmanouil Anastasiou" w:date="2020-05-12T21:11:00Z"/>
        </w:rPr>
      </w:pPr>
      <w:ins w:id="3407" w:author="Christos-Emmanouil Anastasiou" w:date="2020-05-12T21:11:00Z">
        <w:r>
          <w:lastRenderedPageBreak/>
          <w:t xml:space="preserve">[19] </w:t>
        </w:r>
        <w:r w:rsidRPr="006B5E4D">
          <w:t>wikipedia. 1995. Worms (1995 video game). [ONLINE] Available at: </w:t>
        </w:r>
        <w:r>
          <w:fldChar w:fldCharType="begin"/>
        </w:r>
        <w:r>
          <w:instrText xml:space="preserve"> HYPERLINK "https://en.wikipedia.org/wiki/Worms_(1995_video_game)" </w:instrText>
        </w:r>
        <w:r>
          <w:fldChar w:fldCharType="separate"/>
        </w:r>
        <w:r w:rsidRPr="006B5E4D">
          <w:rPr>
            <w:rStyle w:val="Hyperlink"/>
          </w:rPr>
          <w:t>https://en.wikipedia.org/wiki/Worms_(1995_video_game)</w:t>
        </w:r>
        <w:r>
          <w:rPr>
            <w:rStyle w:val="Hyperlink"/>
          </w:rPr>
          <w:fldChar w:fldCharType="end"/>
        </w:r>
        <w:r w:rsidRPr="006B5E4D">
          <w:t>. [Accessed 5 May 2020].</w:t>
        </w:r>
      </w:ins>
    </w:p>
    <w:p w14:paraId="689967C6" w14:textId="77777777" w:rsidR="0007039F" w:rsidRDefault="0007039F" w:rsidP="0007039F">
      <w:pPr>
        <w:tabs>
          <w:tab w:val="left" w:pos="6855"/>
        </w:tabs>
        <w:rPr>
          <w:ins w:id="3408" w:author="Christos-Emmanouil Anastasiou" w:date="2020-05-12T21:11:00Z"/>
        </w:rPr>
      </w:pPr>
      <w:ins w:id="3409" w:author="Christos-Emmanouil Anastasiou" w:date="2020-05-12T21:11:00Z">
        <w:r>
          <w:t xml:space="preserve">[20] </w:t>
        </w:r>
        <w:r w:rsidRPr="006B5E4D">
          <w:t>Steam. 2015. Broforce. [ONLINE] Available at: </w:t>
        </w:r>
        <w:r>
          <w:fldChar w:fldCharType="begin"/>
        </w:r>
        <w:r>
          <w:instrText xml:space="preserve"> HYPERLINK "https://store.steampowered.com/app/274190/Broforce/" </w:instrText>
        </w:r>
        <w:r>
          <w:fldChar w:fldCharType="separate"/>
        </w:r>
        <w:r w:rsidRPr="006B5E4D">
          <w:rPr>
            <w:rStyle w:val="Hyperlink"/>
          </w:rPr>
          <w:t>https://store.steampowered.com/app/274190/Broforce/</w:t>
        </w:r>
        <w:r>
          <w:rPr>
            <w:rStyle w:val="Hyperlink"/>
          </w:rPr>
          <w:fldChar w:fldCharType="end"/>
        </w:r>
        <w:r w:rsidRPr="006B5E4D">
          <w:t>. [Accessed 5 May 2020].</w:t>
        </w:r>
      </w:ins>
    </w:p>
    <w:p w14:paraId="602EF3FD" w14:textId="77777777" w:rsidR="0007039F" w:rsidRDefault="0007039F" w:rsidP="0007039F">
      <w:pPr>
        <w:tabs>
          <w:tab w:val="left" w:pos="6855"/>
        </w:tabs>
        <w:rPr>
          <w:ins w:id="3410" w:author="Christos-Emmanouil Anastasiou" w:date="2020-05-12T21:11:00Z"/>
          <w:rStyle w:val="Hyperlink"/>
        </w:rPr>
      </w:pPr>
      <w:ins w:id="3411" w:author="Christos-Emmanouil Anastasiou" w:date="2020-05-12T21:11:00Z">
        <w:r>
          <w:rPr>
            <w:rStyle w:val="Hyperlink"/>
          </w:rPr>
          <w:t xml:space="preserve">[21] </w:t>
        </w:r>
        <w:r w:rsidRPr="006B5E4D">
          <w:t>Steam. 2019. Noita. [ONLINE] Available at: </w:t>
        </w:r>
        <w:r>
          <w:fldChar w:fldCharType="begin"/>
        </w:r>
        <w:r>
          <w:instrText xml:space="preserve"> HYPERLINK "https://store.steampowered.com/app/881100/Noita/" </w:instrText>
        </w:r>
        <w:r>
          <w:fldChar w:fldCharType="separate"/>
        </w:r>
        <w:r w:rsidRPr="006B5E4D">
          <w:rPr>
            <w:rStyle w:val="Hyperlink"/>
          </w:rPr>
          <w:t>https://store.steampowered.com/app/881100/Noita/</w:t>
        </w:r>
        <w:r>
          <w:rPr>
            <w:rStyle w:val="Hyperlink"/>
          </w:rPr>
          <w:fldChar w:fldCharType="end"/>
        </w:r>
        <w:r w:rsidRPr="006B5E4D">
          <w:t>. [Accessed 5 May 2020].</w:t>
        </w:r>
      </w:ins>
    </w:p>
    <w:p w14:paraId="045321AE" w14:textId="77777777" w:rsidR="0007039F" w:rsidRDefault="0007039F" w:rsidP="0007039F">
      <w:pPr>
        <w:rPr>
          <w:ins w:id="3412" w:author="Christos-Emmanouil Anastasiou" w:date="2020-05-12T21:11:00Z"/>
        </w:rPr>
      </w:pPr>
      <w:ins w:id="3413" w:author="Christos-Emmanouil Anastasiou" w:date="2020-05-12T21:11:00Z">
        <w:r>
          <w:t>[15] A</w:t>
        </w:r>
        <w:r w:rsidRPr="006B5E4D">
          <w:t>ctive</w:t>
        </w:r>
        <w:r>
          <w:t>C</w:t>
        </w:r>
        <w:r w:rsidRPr="006B5E4D">
          <w:t>ollab. 2017. Waterfall Project Management Methodology. [ONLINE] Available at: </w:t>
        </w:r>
        <w:r>
          <w:fldChar w:fldCharType="begin"/>
        </w:r>
        <w:r>
          <w:instrText xml:space="preserve"> HYPERLINK "https://activecollab.com/blog/project-management/waterfall-project-management-methodology" </w:instrText>
        </w:r>
        <w:r>
          <w:fldChar w:fldCharType="separate"/>
        </w:r>
        <w:r w:rsidRPr="006B5E4D">
          <w:rPr>
            <w:rStyle w:val="Hyperlink"/>
          </w:rPr>
          <w:t>https://activecollab.com/blog/project-management/waterfall-project-management-methodology</w:t>
        </w:r>
        <w:r>
          <w:rPr>
            <w:rStyle w:val="Hyperlink"/>
          </w:rPr>
          <w:fldChar w:fldCharType="end"/>
        </w:r>
        <w:r w:rsidRPr="006B5E4D">
          <w:t>. [Accessed 5 May 2020].</w:t>
        </w:r>
      </w:ins>
    </w:p>
    <w:p w14:paraId="043FD1DA" w14:textId="77777777" w:rsidR="0007039F" w:rsidRDefault="0007039F" w:rsidP="0007039F">
      <w:pPr>
        <w:rPr>
          <w:ins w:id="3414" w:author="Christos-Emmanouil Anastasiou" w:date="2020-05-12T21:11:00Z"/>
        </w:rPr>
      </w:pPr>
      <w:ins w:id="3415" w:author="Christos-Emmanouil Anastasiou" w:date="2020-05-12T21:11:00Z">
        <w:r w:rsidRPr="006B5E4D">
          <w:t xml:space="preserve"> </w:t>
        </w:r>
        <w:r>
          <w:t>[22]</w:t>
        </w:r>
        <w:r w:rsidRPr="00E5119C">
          <w:t xml:space="preserve"> </w:t>
        </w:r>
        <w:r>
          <w:t>G</w:t>
        </w:r>
        <w:r w:rsidRPr="00E212BA">
          <w:t>amasutra. 2011. Destruction. [ONLINE] Available at: </w:t>
        </w:r>
        <w:r>
          <w:fldChar w:fldCharType="begin"/>
        </w:r>
        <w:r>
          <w:instrText xml:space="preserve"> HYPERLINK "https://www.gamasutra.com/view/news/126940/Opinion_Destruction.php" </w:instrText>
        </w:r>
        <w:r>
          <w:fldChar w:fldCharType="separate"/>
        </w:r>
        <w:r w:rsidRPr="00E212BA">
          <w:rPr>
            <w:rStyle w:val="Hyperlink"/>
          </w:rPr>
          <w:t>https://www.gamasutra.com/view/news/126940/Opinion_Destruction.php</w:t>
        </w:r>
        <w:r>
          <w:rPr>
            <w:rStyle w:val="Hyperlink"/>
          </w:rPr>
          <w:fldChar w:fldCharType="end"/>
        </w:r>
        <w:r w:rsidRPr="00E212BA">
          <w:t xml:space="preserve">. [Accessed 5 May 2020]. </w:t>
        </w:r>
      </w:ins>
    </w:p>
    <w:p w14:paraId="1F62502B" w14:textId="77777777" w:rsidR="0007039F" w:rsidRPr="00CF161C" w:rsidRDefault="0007039F" w:rsidP="0007039F">
      <w:pPr>
        <w:rPr>
          <w:ins w:id="3416" w:author="Christos-Emmanouil Anastasiou" w:date="2020-05-12T21:11:00Z"/>
          <w:rStyle w:val="Hyperlink"/>
        </w:rPr>
      </w:pPr>
      <w:ins w:id="3417" w:author="Christos-Emmanouil Anastasiou" w:date="2020-05-12T21:11:00Z">
        <w:r>
          <w:rPr>
            <w:rStyle w:val="Hyperlink"/>
          </w:rPr>
          <w:t xml:space="preserve">[23] </w:t>
        </w:r>
        <w:r w:rsidRPr="00E5119C">
          <w:t>Coumans</w:t>
        </w:r>
        <w:r>
          <w:t>, E.</w:t>
        </w:r>
        <w:r>
          <w:rPr>
            <w:rStyle w:val="Hyperlink"/>
          </w:rPr>
          <w:t xml:space="preserve">, </w:t>
        </w:r>
        <w:r w:rsidRPr="00D44122">
          <w:rPr>
            <w:rStyle w:val="Hyperlink"/>
            <w:i/>
            <w:iCs/>
          </w:rPr>
          <w:t>Overview of destruction and dynamics methods</w:t>
        </w:r>
        <w:r>
          <w:rPr>
            <w:rStyle w:val="Hyperlink"/>
            <w:i/>
            <w:iCs/>
          </w:rPr>
          <w:t>,</w:t>
        </w:r>
        <w:r>
          <w:rPr>
            <w:rStyle w:val="Hyperlink"/>
          </w:rPr>
          <w:t xml:space="preserve"> </w:t>
        </w:r>
        <w:r>
          <w:t xml:space="preserve">presented at SIGGRAPGH </w:t>
        </w:r>
        <w:r>
          <w:rPr>
            <w:rStyle w:val="Hyperlink"/>
          </w:rPr>
          <w:t xml:space="preserve"> 2011, 2011</w:t>
        </w:r>
      </w:ins>
    </w:p>
    <w:p w14:paraId="19AA4F66" w14:textId="77777777" w:rsidR="0007039F" w:rsidRDefault="0007039F" w:rsidP="0007039F">
      <w:pPr>
        <w:rPr>
          <w:ins w:id="3418" w:author="Christos-Emmanouil Anastasiou" w:date="2020-05-12T21:11:00Z"/>
        </w:rPr>
      </w:pPr>
      <w:ins w:id="3419" w:author="Christos-Emmanouil Anastasiou" w:date="2020-05-12T21:11:00Z">
        <w:r>
          <w:t xml:space="preserve">[24] </w:t>
        </w:r>
        <w:r w:rsidRPr="00583307">
          <w:t>Steam. 2012. Counter-Strike: Global Offensive. [ONLINE] Available at: </w:t>
        </w:r>
        <w:r>
          <w:fldChar w:fldCharType="begin"/>
        </w:r>
        <w:r>
          <w:instrText xml:space="preserve"> HYPERLINK "https://store.steampowered.com/app/730/CounterStrike_Global_Offensive/" </w:instrText>
        </w:r>
        <w:r>
          <w:fldChar w:fldCharType="separate"/>
        </w:r>
        <w:r w:rsidRPr="00583307">
          <w:rPr>
            <w:rStyle w:val="Hyperlink"/>
          </w:rPr>
          <w:t>https://store.steampowered.com/app/730/CounterStrike_Global_Offensive/</w:t>
        </w:r>
        <w:r>
          <w:rPr>
            <w:rStyle w:val="Hyperlink"/>
          </w:rPr>
          <w:fldChar w:fldCharType="end"/>
        </w:r>
        <w:r w:rsidRPr="00583307">
          <w:t>. [Accessed 5 May 2020].</w:t>
        </w:r>
      </w:ins>
    </w:p>
    <w:p w14:paraId="35B4C45D" w14:textId="77777777" w:rsidR="0007039F" w:rsidRDefault="0007039F" w:rsidP="0007039F">
      <w:pPr>
        <w:rPr>
          <w:ins w:id="3420" w:author="Christos-Emmanouil Anastasiou" w:date="2020-05-12T21:11:00Z"/>
        </w:rPr>
      </w:pPr>
      <w:ins w:id="3421" w:author="Christos-Emmanouil Anastasiou" w:date="2020-05-12T21:11:00Z">
        <w:r>
          <w:t xml:space="preserve">[25] </w:t>
        </w:r>
        <w:r w:rsidRPr="00583307">
          <w:t>Fortune, S. A sweepline algorithm for Voronoi diagrams. </w:t>
        </w:r>
        <w:r w:rsidRPr="00583307">
          <w:rPr>
            <w:i/>
            <w:iCs/>
          </w:rPr>
          <w:t>Algorithmica</w:t>
        </w:r>
        <w:r w:rsidRPr="00583307">
          <w:t> </w:t>
        </w:r>
        <w:r w:rsidRPr="00583307">
          <w:rPr>
            <w:b/>
            <w:bCs/>
          </w:rPr>
          <w:t>2, </w:t>
        </w:r>
        <w:r w:rsidRPr="00583307">
          <w:t>153 (1987).</w:t>
        </w:r>
      </w:ins>
    </w:p>
    <w:p w14:paraId="72DDE21F" w14:textId="77777777" w:rsidR="0007039F" w:rsidRDefault="0007039F" w:rsidP="0007039F">
      <w:pPr>
        <w:rPr>
          <w:ins w:id="3422" w:author="Christos-Emmanouil Anastasiou" w:date="2020-05-12T21:11:00Z"/>
        </w:rPr>
      </w:pPr>
      <w:ins w:id="3423" w:author="Christos-Emmanouil Anastasiou" w:date="2020-05-12T21:11:00Z">
        <w:r>
          <w:t xml:space="preserve">[26] </w:t>
        </w:r>
        <w:r w:rsidRPr="00583307">
          <w:t>Wikipedia. Voronoi Diagrams. [ONLINE] Available at: </w:t>
        </w:r>
        <w:r>
          <w:fldChar w:fldCharType="begin"/>
        </w:r>
        <w:r>
          <w:instrText xml:space="preserve"> HYPERLINK "https://en.wikipedia.org/wiki/Voronoi_diagram" </w:instrText>
        </w:r>
        <w:r>
          <w:fldChar w:fldCharType="separate"/>
        </w:r>
        <w:r w:rsidRPr="00583307">
          <w:rPr>
            <w:rStyle w:val="Hyperlink"/>
          </w:rPr>
          <w:t>https://en.wikipedia.org/wiki/Voronoi_diagram</w:t>
        </w:r>
        <w:r>
          <w:rPr>
            <w:rStyle w:val="Hyperlink"/>
          </w:rPr>
          <w:fldChar w:fldCharType="end"/>
        </w:r>
        <w:r w:rsidRPr="00583307">
          <w:t>. [Accessed 5 May 2020].</w:t>
        </w:r>
      </w:ins>
    </w:p>
    <w:p w14:paraId="4538C442" w14:textId="77777777" w:rsidR="0007039F" w:rsidRDefault="0007039F" w:rsidP="0007039F">
      <w:pPr>
        <w:tabs>
          <w:tab w:val="left" w:pos="1140"/>
        </w:tabs>
        <w:rPr>
          <w:ins w:id="3424" w:author="Christos-Emmanouil Anastasiou" w:date="2020-05-12T21:11:00Z"/>
        </w:rPr>
      </w:pPr>
      <w:ins w:id="3425" w:author="Christos-Emmanouil Anastasiou" w:date="2020-05-12T21:11:00Z">
        <w:r>
          <w:t xml:space="preserve">[27] </w:t>
        </w:r>
        <w:r w:rsidRPr="00027034">
          <w:t>H. Ledoux, "Computing the 3D Voronoi Diagram Robustly: An Easy Explanation," </w:t>
        </w:r>
        <w:r w:rsidRPr="00027034">
          <w:rPr>
            <w:i/>
            <w:iCs/>
          </w:rPr>
          <w:t>4th International Symposium on Voronoi Diagrams in Science and Engineering (ISVD 2007)</w:t>
        </w:r>
        <w:r w:rsidRPr="00027034">
          <w:t>, Glamorgan, 2007, pp. 117-129.</w:t>
        </w:r>
        <w:r w:rsidRPr="00027034">
          <w:br/>
          <w:t>doi: 10.1109/ISVD.2007.10</w:t>
        </w:r>
        <w:r w:rsidRPr="00027034">
          <w:br/>
          <w:t>keywords: {computational geometry;3D Voronoi diagram;3D geometric computing;Delaunay tetrahedralization;Robustness;Algorithm design and analysis;Programming profession;Data mining;Geographic Information Systems;Distributed computing;Computational geometry;Sorting;Application software;Data structures},</w:t>
        </w:r>
        <w:r w:rsidRPr="00027034">
          <w:br/>
          <w:t>URL: </w:t>
        </w:r>
        <w:r>
          <w:fldChar w:fldCharType="begin"/>
        </w:r>
        <w:r>
          <w:instrText xml:space="preserve"> HYPERLINK "http://ieeexplore.ieee.org/stamp/stamp.jsp?tp=&amp;arnumber=4276112&amp;isnumber=4276090" </w:instrText>
        </w:r>
        <w:r>
          <w:fldChar w:fldCharType="separate"/>
        </w:r>
        <w:r w:rsidRPr="00027034">
          <w:rPr>
            <w:rStyle w:val="Hyperlink"/>
          </w:rPr>
          <w:t>http://ieeexplore.ieee.org/stamp/stamp.jsp?tp=&amp;arnumber=4276112&amp;isnumber=4276090</w:t>
        </w:r>
        <w:r>
          <w:rPr>
            <w:rStyle w:val="Hyperlink"/>
          </w:rPr>
          <w:fldChar w:fldCharType="end"/>
        </w:r>
        <w:r w:rsidRPr="00027034">
          <w:t xml:space="preserve"> </w:t>
        </w:r>
      </w:ins>
    </w:p>
    <w:p w14:paraId="2DCE01B4" w14:textId="77777777" w:rsidR="0007039F" w:rsidRDefault="0007039F" w:rsidP="0007039F">
      <w:pPr>
        <w:tabs>
          <w:tab w:val="left" w:pos="1140"/>
        </w:tabs>
        <w:rPr>
          <w:ins w:id="3426" w:author="Christos-Emmanouil Anastasiou" w:date="2020-05-12T21:11:00Z"/>
        </w:rPr>
      </w:pPr>
      <w:ins w:id="3427" w:author="Christos-Emmanouil Anastasiou" w:date="2020-05-12T21:11:00Z">
        <w:r>
          <w:t xml:space="preserve">[28] </w:t>
        </w:r>
        <w:r w:rsidRPr="002449A5">
          <w:t>Maur, P., 2002. </w:t>
        </w:r>
        <w:r w:rsidRPr="002449A5">
          <w:rPr>
            <w:i/>
            <w:iCs/>
          </w:rPr>
          <w:t>Delaunay Triangulation in 3D</w:t>
        </w:r>
        <w:r w:rsidRPr="002449A5">
          <w:t>. Doctoral. Pilsen, Czech Republic: University of West Bohemia.</w:t>
        </w:r>
      </w:ins>
    </w:p>
    <w:p w14:paraId="5324152E" w14:textId="77777777" w:rsidR="0007039F" w:rsidRDefault="0007039F" w:rsidP="0007039F">
      <w:pPr>
        <w:tabs>
          <w:tab w:val="left" w:pos="1140"/>
        </w:tabs>
        <w:rPr>
          <w:ins w:id="3428" w:author="Christos-Emmanouil Anastasiou" w:date="2020-05-12T21:11:00Z"/>
        </w:rPr>
      </w:pPr>
      <w:ins w:id="3429" w:author="Christos-Emmanouil Anastasiou" w:date="2020-05-12T21:11:00Z">
        <w:r>
          <w:t xml:space="preserve">[29] </w:t>
        </w:r>
        <w:r w:rsidRPr="006B757E">
          <w:t>wias-berlin. 2007. TetGen Features. [ONLINE] Available at: </w:t>
        </w:r>
        <w:r>
          <w:fldChar w:fldCharType="begin"/>
        </w:r>
        <w:r>
          <w:instrText xml:space="preserve"> HYPERLINK "https://wias-berlin.de/software/tetgen/features.html" </w:instrText>
        </w:r>
        <w:r>
          <w:fldChar w:fldCharType="separate"/>
        </w:r>
        <w:r w:rsidRPr="006B757E">
          <w:rPr>
            <w:rStyle w:val="Hyperlink"/>
          </w:rPr>
          <w:t>https://wias-berlin.de/software/tetgen/features.html</w:t>
        </w:r>
        <w:r>
          <w:rPr>
            <w:rStyle w:val="Hyperlink"/>
          </w:rPr>
          <w:fldChar w:fldCharType="end"/>
        </w:r>
        <w:r w:rsidRPr="006B757E">
          <w:t xml:space="preserve">. [Accessed 5 May 2020]. </w:t>
        </w:r>
      </w:ins>
    </w:p>
    <w:p w14:paraId="2A4D67CB" w14:textId="77777777" w:rsidR="0007039F" w:rsidRDefault="0007039F" w:rsidP="0007039F">
      <w:pPr>
        <w:tabs>
          <w:tab w:val="left" w:pos="1140"/>
        </w:tabs>
        <w:rPr>
          <w:ins w:id="3430" w:author="Christos-Emmanouil Anastasiou" w:date="2020-05-12T21:11:00Z"/>
          <w:rStyle w:val="Hyperlink"/>
        </w:rPr>
      </w:pPr>
      <w:ins w:id="3431" w:author="Christos-Emmanouil Anastasiou" w:date="2020-05-12T21:11:00Z">
        <w:r>
          <w:t xml:space="preserve">[30] </w:t>
        </w:r>
        <w:r w:rsidRPr="006B757E">
          <w:t>Wikipedia. Fracture. [ONLINE] Available at: </w:t>
        </w:r>
        <w:r>
          <w:fldChar w:fldCharType="begin"/>
        </w:r>
        <w:r>
          <w:instrText xml:space="preserve"> HYPERLINK "https://wias-berlin.de/software/tetgen/features.html" </w:instrText>
        </w:r>
        <w:r>
          <w:fldChar w:fldCharType="separate"/>
        </w:r>
        <w:r w:rsidRPr="006B757E">
          <w:rPr>
            <w:rStyle w:val="Hyperlink"/>
          </w:rPr>
          <w:t>https://wias-berlin.de/software/tetgen/features.html</w:t>
        </w:r>
        <w:r>
          <w:rPr>
            <w:rStyle w:val="Hyperlink"/>
          </w:rPr>
          <w:fldChar w:fldCharType="end"/>
        </w:r>
        <w:r w:rsidRPr="006B757E">
          <w:t>. [Accessed 5 May 2020].</w:t>
        </w:r>
      </w:ins>
    </w:p>
    <w:p w14:paraId="7693A7AA" w14:textId="77777777" w:rsidR="0007039F" w:rsidRDefault="0007039F" w:rsidP="0007039F">
      <w:pPr>
        <w:rPr>
          <w:ins w:id="3432" w:author="Christos-Emmanouil Anastasiou" w:date="2020-05-12T21:11:00Z"/>
        </w:rPr>
      </w:pPr>
      <w:ins w:id="3433" w:author="Christos-Emmanouil Anastasiou" w:date="2020-05-12T21:11:00Z">
        <w:r>
          <w:t>[31] Eric G. Parker and James F. O’Brien. Real-Time Deformation and Fracture in a Game environment. In Proceedings of the ACM SIGGRAPH/Euro graphics Symposium on Computer Animation 2009. Pp. 165-175.</w:t>
        </w:r>
      </w:ins>
    </w:p>
    <w:p w14:paraId="19942B8E" w14:textId="77777777" w:rsidR="0007039F" w:rsidRDefault="0007039F" w:rsidP="0007039F">
      <w:pPr>
        <w:rPr>
          <w:ins w:id="3434" w:author="Christos-Emmanouil Anastasiou" w:date="2020-05-12T21:11:00Z"/>
        </w:rPr>
      </w:pPr>
      <w:ins w:id="3435" w:author="Christos-Emmanouil Anastasiou" w:date="2020-05-12T21:11:00Z">
        <w:r>
          <w:t>[32] Adam W. Bargteil, Chris Wojtan, Jessica K. Hodgins and Greg Turk. A finite element method for animating large viscoelastic flow. ACM Trans. Graph, 2007.</w:t>
        </w:r>
      </w:ins>
    </w:p>
    <w:p w14:paraId="6457B7BB" w14:textId="77777777" w:rsidR="0007039F" w:rsidRDefault="0007039F" w:rsidP="0007039F">
      <w:pPr>
        <w:rPr>
          <w:ins w:id="3436" w:author="Christos-Emmanouil Anastasiou" w:date="2020-05-12T21:11:00Z"/>
        </w:rPr>
      </w:pPr>
      <w:ins w:id="3437" w:author="Christos-Emmanouil Anastasiou" w:date="2020-05-12T21:11:00Z">
        <w:r>
          <w:t xml:space="preserve">[33] </w:t>
        </w:r>
        <w:r w:rsidRPr="00361B4B">
          <w:t>James F. O'Brien and Jessica K. Hodgins. "Graphical Modeling and Animation of Brittle Fracture". In Proceedings of ACM SIGGRAPH 1999, pages 137–146. ACM Press/Addison-Wesley Publishing Co., August 1999.</w:t>
        </w:r>
      </w:ins>
    </w:p>
    <w:p w14:paraId="14307646" w14:textId="77777777" w:rsidR="0007039F" w:rsidRDefault="0007039F" w:rsidP="0007039F">
      <w:pPr>
        <w:rPr>
          <w:ins w:id="3438" w:author="Christos-Emmanouil Anastasiou" w:date="2020-05-12T21:11:00Z"/>
        </w:rPr>
      </w:pPr>
      <w:ins w:id="3439" w:author="Christos-Emmanouil Anastasiou" w:date="2020-05-12T21:11:00Z">
        <w:r>
          <w:t xml:space="preserve">[34] </w:t>
        </w:r>
        <w:r w:rsidRPr="00EC3376">
          <w:t>Crytek. CRYENGINE. [ONLINE] Available at: </w:t>
        </w:r>
        <w:r>
          <w:fldChar w:fldCharType="begin"/>
        </w:r>
        <w:r>
          <w:instrText xml:space="preserve"> HYPERLINK "https://www.crytek.com/cryengine" </w:instrText>
        </w:r>
        <w:r>
          <w:fldChar w:fldCharType="separate"/>
        </w:r>
        <w:r w:rsidRPr="00EC3376">
          <w:rPr>
            <w:rStyle w:val="Hyperlink"/>
          </w:rPr>
          <w:t>https://www.crytek.com/cryengine</w:t>
        </w:r>
        <w:r>
          <w:rPr>
            <w:rStyle w:val="Hyperlink"/>
          </w:rPr>
          <w:fldChar w:fldCharType="end"/>
        </w:r>
        <w:r w:rsidRPr="00EC3376">
          <w:t>. [Accessed 5 May 2020].</w:t>
        </w:r>
      </w:ins>
    </w:p>
    <w:p w14:paraId="22362024" w14:textId="77777777" w:rsidR="0007039F" w:rsidRPr="0022647A" w:rsidRDefault="0007039F" w:rsidP="0007039F">
      <w:pPr>
        <w:rPr>
          <w:ins w:id="3440" w:author="Christos-Emmanouil Anastasiou" w:date="2020-05-12T21:11:00Z"/>
          <w:rStyle w:val="Hyperlink"/>
          <w:b/>
          <w:bCs/>
        </w:rPr>
      </w:pPr>
      <w:ins w:id="3441" w:author="Christos-Emmanouil Anastasiou" w:date="2020-05-12T21:11:00Z">
        <w:r>
          <w:t xml:space="preserve">[35] Noita steam page </w:t>
        </w:r>
        <w:r>
          <w:fldChar w:fldCharType="begin"/>
        </w:r>
        <w:r>
          <w:instrText xml:space="preserve"> HYPERLINK "https://store.steampowered.com/app/881100/Noita/" </w:instrText>
        </w:r>
        <w:r>
          <w:fldChar w:fldCharType="separate"/>
        </w:r>
        <w:r>
          <w:rPr>
            <w:rStyle w:val="Hyperlink"/>
          </w:rPr>
          <w:t>https://store.steampowered.com/app/881100/Noita/</w:t>
        </w:r>
        <w:r>
          <w:rPr>
            <w:rStyle w:val="Hyperlink"/>
          </w:rPr>
          <w:fldChar w:fldCharType="end"/>
        </w:r>
        <w:r>
          <w:rPr>
            <w:rStyle w:val="Hyperlink"/>
          </w:rPr>
          <w:t xml:space="preserve"> </w:t>
        </w:r>
        <w:r>
          <w:rPr>
            <w:rStyle w:val="Hyperlink"/>
            <w:bCs/>
          </w:rPr>
          <w:t>[21]</w:t>
        </w:r>
      </w:ins>
    </w:p>
    <w:p w14:paraId="117BCE36" w14:textId="77777777" w:rsidR="0007039F" w:rsidRDefault="0007039F" w:rsidP="0007039F">
      <w:pPr>
        <w:rPr>
          <w:ins w:id="3442" w:author="Christos-Emmanouil Anastasiou" w:date="2020-05-12T21:11:00Z"/>
        </w:rPr>
      </w:pPr>
      <w:ins w:id="3443" w:author="Christos-Emmanouil Anastasiou" w:date="2020-05-12T21:11:00Z">
        <w:r>
          <w:lastRenderedPageBreak/>
          <w:t xml:space="preserve">[36] </w:t>
        </w:r>
        <w:r w:rsidRPr="0022647A">
          <w:t>Wilder, Michael W., "An Investigation in Implementing a C++ Voxel Game Engine with Destructible Terrain" (2015).Honors Research Projects. 217.</w:t>
        </w:r>
      </w:ins>
    </w:p>
    <w:p w14:paraId="55A2ABE2" w14:textId="77777777" w:rsidR="0007039F" w:rsidRDefault="0007039F" w:rsidP="0007039F">
      <w:pPr>
        <w:rPr>
          <w:ins w:id="3444" w:author="Christos-Emmanouil Anastasiou" w:date="2020-05-12T21:11:00Z"/>
        </w:rPr>
      </w:pPr>
      <w:ins w:id="3445" w:author="Christos-Emmanouil Anastasiou" w:date="2020-05-12T21:11:00Z">
        <w:r>
          <w:t xml:space="preserve">[37] </w:t>
        </w:r>
        <w:r w:rsidRPr="00CE7B98">
          <w:t>Lorensen, W.</w:t>
        </w:r>
        <w:r>
          <w:t xml:space="preserve"> and Cline H.,</w:t>
        </w:r>
        <w:r w:rsidRPr="00CE7B98">
          <w:t xml:space="preserve"> 1987. </w:t>
        </w:r>
        <w:r w:rsidRPr="00CE7B98">
          <w:rPr>
            <w:i/>
            <w:iCs/>
          </w:rPr>
          <w:t>Marching cubes: A high resolution 3D surface construction algorithm</w:t>
        </w:r>
        <w:r w:rsidRPr="00CE7B98">
          <w:t>. Corporate Reseach and Development. New York: General Electric Company.</w:t>
        </w:r>
      </w:ins>
    </w:p>
    <w:p w14:paraId="5CA8D4C4" w14:textId="77777777" w:rsidR="0007039F" w:rsidRDefault="0007039F" w:rsidP="0007039F">
      <w:pPr>
        <w:rPr>
          <w:ins w:id="3446" w:author="Christos-Emmanouil Anastasiou" w:date="2020-05-12T21:11:00Z"/>
          <w:rStyle w:val="Hyperlink"/>
        </w:rPr>
      </w:pPr>
      <w:ins w:id="3447" w:author="Christos-Emmanouil Anastasiou" w:date="2020-05-12T21:11:00Z">
        <w:r>
          <w:t xml:space="preserve">[38] </w:t>
        </w:r>
        <w:r w:rsidRPr="00954D91">
          <w:t>cs.carleton. 2020. An Implementation of the Marching Cubes Algorithm. [ONLINE] Available at: </w:t>
        </w:r>
        <w:r>
          <w:fldChar w:fldCharType="begin"/>
        </w:r>
        <w:r>
          <w:instrText xml:space="preserve"> HYPERLINK "http://www.cs.carleton.edu/cs_comps/0405/shape/marching_cubes.html" \l "1" </w:instrText>
        </w:r>
        <w:r>
          <w:fldChar w:fldCharType="separate"/>
        </w:r>
        <w:r w:rsidRPr="00954D91">
          <w:rPr>
            <w:rStyle w:val="Hyperlink"/>
          </w:rPr>
          <w:t>http://www.cs.carleton.edu/cs_comps/0405/shape/marching_cubes.html#1</w:t>
        </w:r>
        <w:r>
          <w:rPr>
            <w:rStyle w:val="Hyperlink"/>
          </w:rPr>
          <w:fldChar w:fldCharType="end"/>
        </w:r>
        <w:r w:rsidRPr="00954D91">
          <w:t>. [Accessed 5 May 2020].</w:t>
        </w:r>
      </w:ins>
    </w:p>
    <w:p w14:paraId="53F750F9" w14:textId="77777777" w:rsidR="0007039F" w:rsidRDefault="0007039F" w:rsidP="0007039F">
      <w:pPr>
        <w:rPr>
          <w:ins w:id="3448" w:author="Christos-Emmanouil Anastasiou" w:date="2020-05-12T21:11:00Z"/>
          <w:rFonts w:ascii="Arial" w:hAnsi="Arial" w:cs="Arial"/>
          <w:color w:val="333333"/>
          <w:sz w:val="19"/>
          <w:szCs w:val="19"/>
          <w:shd w:val="clear" w:color="auto" w:fill="FFFFFF"/>
        </w:rPr>
      </w:pPr>
      <w:ins w:id="3449" w:author="Christos-Emmanouil Anastasiou" w:date="2020-05-12T21:11:00Z">
        <w:r>
          <w:t xml:space="preserve">[39] </w:t>
        </w:r>
        <w:r w:rsidRPr="00954D91">
          <w:t>Matthew Fisher</w:t>
        </w:r>
        <w:r>
          <w:t xml:space="preserve">. </w:t>
        </w:r>
        <w:r w:rsidRPr="00954D91">
          <w:rPr>
            <w:rFonts w:ascii="Arial" w:hAnsi="Arial" w:cs="Arial"/>
            <w:color w:val="333333"/>
            <w:sz w:val="19"/>
            <w:szCs w:val="19"/>
            <w:shd w:val="clear" w:color="auto" w:fill="FFFFFF"/>
          </w:rPr>
          <w:t>graphics.stanford. 2014. Marching Cubes. [ONLINE] Available at: </w:t>
        </w:r>
        <w:r>
          <w:fldChar w:fldCharType="begin"/>
        </w:r>
        <w:r>
          <w:instrText xml:space="preserve"> HYPERLINK "https://graphics.stanford.edu/~mdfisher/MarchingCubes.html" </w:instrText>
        </w:r>
        <w:r>
          <w:fldChar w:fldCharType="separate"/>
        </w:r>
        <w:r w:rsidRPr="00954D91">
          <w:rPr>
            <w:rStyle w:val="Hyperlink"/>
            <w:rFonts w:ascii="Arial" w:hAnsi="Arial" w:cs="Arial"/>
            <w:sz w:val="19"/>
            <w:szCs w:val="19"/>
            <w:shd w:val="clear" w:color="auto" w:fill="FFFFFF"/>
          </w:rPr>
          <w:t>https://graphics.stanford.edu/~mdfisher/MarchingCubes.html</w:t>
        </w:r>
        <w:r>
          <w:rPr>
            <w:rStyle w:val="Hyperlink"/>
            <w:rFonts w:ascii="Arial" w:hAnsi="Arial" w:cs="Arial"/>
            <w:sz w:val="19"/>
            <w:szCs w:val="19"/>
            <w:shd w:val="clear" w:color="auto" w:fill="FFFFFF"/>
          </w:rPr>
          <w:fldChar w:fldCharType="end"/>
        </w:r>
        <w:r w:rsidRPr="00954D91">
          <w:rPr>
            <w:rFonts w:ascii="Arial" w:hAnsi="Arial" w:cs="Arial"/>
            <w:color w:val="333333"/>
            <w:sz w:val="19"/>
            <w:szCs w:val="19"/>
            <w:shd w:val="clear" w:color="auto" w:fill="FFFFFF"/>
          </w:rPr>
          <w:t xml:space="preserve">. [Accessed 5 May 2020]. </w:t>
        </w:r>
      </w:ins>
    </w:p>
    <w:p w14:paraId="51EA3E44" w14:textId="77777777" w:rsidR="0007039F" w:rsidRDefault="0007039F" w:rsidP="0007039F">
      <w:pPr>
        <w:rPr>
          <w:ins w:id="3450" w:author="Christos-Emmanouil Anastasiou" w:date="2020-05-12T21:11:00Z"/>
        </w:rPr>
      </w:pPr>
      <w:ins w:id="3451" w:author="Christos-Emmanouil Anastasiou" w:date="2020-05-12T21:11:00Z">
        <w:r>
          <w:t xml:space="preserve">[40] Figure 1.8, PCGamer, 2013, </w:t>
        </w:r>
        <w:r>
          <w:fldChar w:fldCharType="begin"/>
        </w:r>
        <w:r>
          <w:instrText xml:space="preserve"> HYPERLINK "https://www.pcgamer.com/everquest-next-landmark-announced/" </w:instrText>
        </w:r>
        <w:r>
          <w:fldChar w:fldCharType="separate"/>
        </w:r>
        <w:r>
          <w:rPr>
            <w:rStyle w:val="Hyperlink"/>
          </w:rPr>
          <w:t>https://www.pcgamer.com/everquest-next-landmark-announced/</w:t>
        </w:r>
        <w:r>
          <w:rPr>
            <w:rStyle w:val="Hyperlink"/>
          </w:rPr>
          <w:fldChar w:fldCharType="end"/>
        </w:r>
        <w:r>
          <w:t xml:space="preserve"> and GamerSpot, </w:t>
        </w:r>
        <w:r>
          <w:fldChar w:fldCharType="begin"/>
        </w:r>
        <w:r>
          <w:instrText xml:space="preserve"> HYPERLINK "https://www.gamespot.com/forums/system-wars-314159282/everquest-next-revealed-game-changer-29431034/" </w:instrText>
        </w:r>
        <w:r>
          <w:fldChar w:fldCharType="separate"/>
        </w:r>
        <w:r>
          <w:rPr>
            <w:rStyle w:val="Hyperlink"/>
          </w:rPr>
          <w:t>https://www.gamespot.com/forums/system-wars-314159282/everquest-next-revealed-game-changer-29431034/</w:t>
        </w:r>
        <w:r>
          <w:rPr>
            <w:rStyle w:val="Hyperlink"/>
          </w:rPr>
          <w:fldChar w:fldCharType="end"/>
        </w:r>
        <w:r>
          <w:rPr>
            <w:rStyle w:val="Hyperlink"/>
          </w:rPr>
          <w:t xml:space="preserve"> </w:t>
        </w:r>
        <w:r w:rsidRPr="00D33F98">
          <w:t>[</w:t>
        </w:r>
        <w:r>
          <w:t>Accessed 5 May 2020</w:t>
        </w:r>
        <w:r w:rsidRPr="00D33F98">
          <w:t>]</w:t>
        </w:r>
        <w:r>
          <w:t>.</w:t>
        </w:r>
      </w:ins>
    </w:p>
    <w:p w14:paraId="2263A06E" w14:textId="77777777" w:rsidR="0007039F" w:rsidRDefault="0007039F" w:rsidP="0007039F">
      <w:pPr>
        <w:rPr>
          <w:ins w:id="3452" w:author="Christos-Emmanouil Anastasiou" w:date="2020-05-12T21:11:00Z"/>
        </w:rPr>
      </w:pPr>
      <w:ins w:id="3453" w:author="Christos-Emmanouil Anastasiou" w:date="2020-05-12T21:11:00Z">
        <w:r>
          <w:t>[41] Figure 1.8 Holz D, Beer T and Kuhlen T. Soil Deformation Models for Real-Time Simulation: A Hybrid Approach. In Workshop in Virtual Reality Interactions and Physical Simulation. The Euro graphics Association, 2009.</w:t>
        </w:r>
      </w:ins>
    </w:p>
    <w:p w14:paraId="630E5AC0" w14:textId="77777777" w:rsidR="0007039F" w:rsidRDefault="0007039F" w:rsidP="0007039F">
      <w:pPr>
        <w:rPr>
          <w:ins w:id="3454" w:author="Christos-Emmanouil Anastasiou" w:date="2020-05-12T21:11:00Z"/>
        </w:rPr>
      </w:pPr>
      <w:ins w:id="3455" w:author="Christos-Emmanouil Anastasiou" w:date="2020-05-12T21:11:00Z">
        <w:r>
          <w:t xml:space="preserve">[42] Figure 1.7, </w:t>
        </w:r>
        <w:r w:rsidRPr="00CC3FE5">
          <w:t>3d-map-generator. 2018. FROM HEIGHTMAP TO 3D TERRAIN IN 3 EASY STEPS. [ONLINE] Available at: </w:t>
        </w:r>
        <w:r>
          <w:fldChar w:fldCharType="begin"/>
        </w:r>
        <w:r>
          <w:instrText xml:space="preserve"> HYPERLINK "https://www.3d-map-generator.com/3d-map-generator-terrain-how-it-works/" </w:instrText>
        </w:r>
        <w:r>
          <w:fldChar w:fldCharType="separate"/>
        </w:r>
        <w:r w:rsidRPr="00CC3FE5">
          <w:rPr>
            <w:rStyle w:val="Hyperlink"/>
          </w:rPr>
          <w:t>https://www.3d-map-generator.com/3d-map-generator-terrain-how-it-works/</w:t>
        </w:r>
        <w:r>
          <w:rPr>
            <w:rStyle w:val="Hyperlink"/>
          </w:rPr>
          <w:fldChar w:fldCharType="end"/>
        </w:r>
        <w:r w:rsidRPr="00CC3FE5">
          <w:t>. [Accessed 5 May 2020].</w:t>
        </w:r>
      </w:ins>
    </w:p>
    <w:p w14:paraId="38BC59D5" w14:textId="77777777" w:rsidR="0007039F" w:rsidRDefault="0007039F" w:rsidP="0007039F">
      <w:pPr>
        <w:rPr>
          <w:ins w:id="3456" w:author="Christos-Emmanouil Anastasiou" w:date="2020-05-12T21:11:00Z"/>
        </w:rPr>
      </w:pPr>
      <w:ins w:id="3457" w:author="Christos-Emmanouil Anastasiou" w:date="2020-05-12T21:11:00Z">
        <w:r>
          <w:t xml:space="preserve">[43] </w:t>
        </w:r>
        <w:r w:rsidRPr="00CC3FE5">
          <w:t>Luna, F., 2010. </w:t>
        </w:r>
        <w:r w:rsidRPr="00CC3FE5">
          <w:rPr>
            <w:i/>
            <w:iCs/>
          </w:rPr>
          <w:t>Introduction to 3D Game Programming with DirectX11</w:t>
        </w:r>
        <w:r w:rsidRPr="00CC3FE5">
          <w:t>. 1st ed. Dulles, Virginia: David Pallai.</w:t>
        </w:r>
        <w:r>
          <w:t>, p598-627,2010.</w:t>
        </w:r>
      </w:ins>
    </w:p>
    <w:p w14:paraId="2CCF114E" w14:textId="77777777" w:rsidR="0007039F" w:rsidRDefault="0007039F" w:rsidP="0007039F">
      <w:pPr>
        <w:rPr>
          <w:ins w:id="3458" w:author="Christos-Emmanouil Anastasiou" w:date="2020-05-12T21:11:00Z"/>
          <w:rStyle w:val="Hyperlink"/>
        </w:rPr>
      </w:pPr>
      <w:ins w:id="3459" w:author="Christos-Emmanouil Anastasiou" w:date="2020-05-12T21:11:00Z">
        <w:r>
          <w:t>[44] M</w:t>
        </w:r>
        <w:r w:rsidRPr="00CC3FE5">
          <w:t>edium. 2016. Pixels and voxels, the long answer. [ONLINE] Available at: </w:t>
        </w:r>
        <w:r>
          <w:fldChar w:fldCharType="begin"/>
        </w:r>
        <w:r>
          <w:instrText xml:space="preserve"> HYPERLINK "https://medium.com/retronator-magazine/pixels-and-voxels-the-long-answer-5889ecc18190" </w:instrText>
        </w:r>
        <w:r>
          <w:fldChar w:fldCharType="separate"/>
        </w:r>
        <w:r w:rsidRPr="00CC3FE5">
          <w:rPr>
            <w:rStyle w:val="Hyperlink"/>
          </w:rPr>
          <w:t>https://medium.com/retronator-magazine/pixels-and-voxels-the-long-answer-5889ecc18190</w:t>
        </w:r>
        <w:r>
          <w:rPr>
            <w:rStyle w:val="Hyperlink"/>
          </w:rPr>
          <w:fldChar w:fldCharType="end"/>
        </w:r>
        <w:r w:rsidRPr="00CC3FE5">
          <w:t>. [Accessed 5 May 2020].</w:t>
        </w:r>
      </w:ins>
    </w:p>
    <w:p w14:paraId="1ED79768" w14:textId="77777777" w:rsidR="0007039F" w:rsidRDefault="0007039F" w:rsidP="0007039F">
      <w:pPr>
        <w:rPr>
          <w:ins w:id="3460" w:author="Christos-Emmanouil Anastasiou" w:date="2020-05-12T21:11:00Z"/>
          <w:rStyle w:val="Hyperlink"/>
        </w:rPr>
      </w:pPr>
      <w:ins w:id="3461" w:author="Christos-Emmanouil Anastasiou" w:date="2020-05-12T21:11:00Z">
        <w:r>
          <w:t xml:space="preserve">[45] </w:t>
        </w:r>
        <w:r w:rsidRPr="00B95820">
          <w:t>Github. 2005. ImGui. [ONLINE] Available at: </w:t>
        </w:r>
        <w:r>
          <w:fldChar w:fldCharType="begin"/>
        </w:r>
        <w:r>
          <w:instrText xml:space="preserve"> HYPERLINK "https://github.com/ocornut/imgui" </w:instrText>
        </w:r>
        <w:r>
          <w:fldChar w:fldCharType="separate"/>
        </w:r>
        <w:r w:rsidRPr="00B95820">
          <w:rPr>
            <w:rStyle w:val="Hyperlink"/>
          </w:rPr>
          <w:t>https://github.com/ocornut/imgui</w:t>
        </w:r>
        <w:r>
          <w:rPr>
            <w:rStyle w:val="Hyperlink"/>
          </w:rPr>
          <w:fldChar w:fldCharType="end"/>
        </w:r>
        <w:r w:rsidRPr="00B95820">
          <w:t>. [Accessed 5 May 2020].</w:t>
        </w:r>
      </w:ins>
    </w:p>
    <w:p w14:paraId="4FD841DA" w14:textId="77777777" w:rsidR="0007039F" w:rsidRDefault="0007039F" w:rsidP="0007039F">
      <w:pPr>
        <w:rPr>
          <w:ins w:id="3462" w:author="Christos-Emmanouil Anastasiou" w:date="2020-05-12T21:11:00Z"/>
        </w:rPr>
      </w:pPr>
      <w:ins w:id="3463" w:author="Christos-Emmanouil Anastasiou" w:date="2020-05-12T21:11:00Z">
        <w:r>
          <w:t xml:space="preserve">[46] </w:t>
        </w:r>
        <w:r w:rsidRPr="00B95820">
          <w:t>Wikipedia. Landmark (video game). [ONLINE] Available at: </w:t>
        </w:r>
        <w:r>
          <w:fldChar w:fldCharType="begin"/>
        </w:r>
        <w:r>
          <w:instrText xml:space="preserve"> HYPERLINK "https://en.wikipedia.org/wiki/Landmark_(video_game)" </w:instrText>
        </w:r>
        <w:r>
          <w:fldChar w:fldCharType="separate"/>
        </w:r>
        <w:r w:rsidRPr="00B95820">
          <w:rPr>
            <w:rStyle w:val="Hyperlink"/>
          </w:rPr>
          <w:t>https://en.wikipedia.org/wiki/Landmark_(video_game)</w:t>
        </w:r>
        <w:r>
          <w:rPr>
            <w:rStyle w:val="Hyperlink"/>
          </w:rPr>
          <w:fldChar w:fldCharType="end"/>
        </w:r>
        <w:r w:rsidRPr="00B95820">
          <w:t>. [Accessed 5 May 2020].</w:t>
        </w:r>
      </w:ins>
    </w:p>
    <w:p w14:paraId="36633691" w14:textId="77777777" w:rsidR="0007039F" w:rsidRDefault="0007039F" w:rsidP="0007039F">
      <w:pPr>
        <w:rPr>
          <w:ins w:id="3464" w:author="Christos-Emmanouil Anastasiou" w:date="2020-05-12T21:11:00Z"/>
          <w:rStyle w:val="Hyperlink"/>
        </w:rPr>
      </w:pPr>
      <w:ins w:id="3465" w:author="Christos-Emmanouil Anastasiou" w:date="2020-05-12T21:11:00Z">
        <w:r>
          <w:t>[47] M</w:t>
        </w:r>
        <w:r w:rsidRPr="0057735C">
          <w:t xml:space="preserve">inecraft. 2011. </w:t>
        </w:r>
        <w:r>
          <w:t>M</w:t>
        </w:r>
        <w:r w:rsidRPr="0057735C">
          <w:t>inecraft. [ONLINE] Available at: </w:t>
        </w:r>
        <w:r>
          <w:fldChar w:fldCharType="begin"/>
        </w:r>
        <w:r>
          <w:instrText xml:space="preserve"> HYPERLINK "https://www.minecraft.net/en-us/" </w:instrText>
        </w:r>
        <w:r>
          <w:fldChar w:fldCharType="separate"/>
        </w:r>
        <w:r w:rsidRPr="0057735C">
          <w:rPr>
            <w:rStyle w:val="Hyperlink"/>
          </w:rPr>
          <w:t>https://www.minecraft.net/en-us/</w:t>
        </w:r>
        <w:r>
          <w:rPr>
            <w:rStyle w:val="Hyperlink"/>
          </w:rPr>
          <w:fldChar w:fldCharType="end"/>
        </w:r>
        <w:r w:rsidRPr="0057735C">
          <w:t>. [Accessed 5 May 2020].</w:t>
        </w:r>
      </w:ins>
    </w:p>
    <w:p w14:paraId="17312182" w14:textId="77777777" w:rsidR="0007039F" w:rsidRDefault="0007039F" w:rsidP="0007039F">
      <w:pPr>
        <w:rPr>
          <w:ins w:id="3466" w:author="Christos-Emmanouil Anastasiou" w:date="2020-05-12T21:11:00Z"/>
          <w:rStyle w:val="Hyperlink"/>
        </w:rPr>
      </w:pPr>
      <w:ins w:id="3467" w:author="Christos-Emmanouil Anastasiou" w:date="2020-05-12T21:11:00Z">
        <w:r>
          <w:t xml:space="preserve">[48] </w:t>
        </w:r>
        <w:r w:rsidRPr="009A63DD">
          <w:t>agilebusiness. 2011. Chapter 10: MoSCoW Prioritisation. [ONLINE] Available at: </w:t>
        </w:r>
        <w:r>
          <w:fldChar w:fldCharType="begin"/>
        </w:r>
        <w:r>
          <w:instrText xml:space="preserve"> HYPERLINK "https://www.agilebusiness.org/page/ProjectFramework_10_MoSCoWPrioritisation" </w:instrText>
        </w:r>
        <w:r>
          <w:fldChar w:fldCharType="separate"/>
        </w:r>
        <w:r w:rsidRPr="009A63DD">
          <w:rPr>
            <w:rStyle w:val="Hyperlink"/>
          </w:rPr>
          <w:t>https://www.agilebusiness.org/page/ProjectFramework_10_MoSCoWPrioritisation</w:t>
        </w:r>
        <w:r>
          <w:rPr>
            <w:rStyle w:val="Hyperlink"/>
          </w:rPr>
          <w:fldChar w:fldCharType="end"/>
        </w:r>
        <w:r w:rsidRPr="009A63DD">
          <w:t>. [Accessed 5 May 2020].</w:t>
        </w:r>
      </w:ins>
    </w:p>
    <w:p w14:paraId="52DF40FB" w14:textId="77777777" w:rsidR="0007039F" w:rsidRDefault="0007039F" w:rsidP="0007039F">
      <w:pPr>
        <w:rPr>
          <w:ins w:id="3468" w:author="Christos-Emmanouil Anastasiou" w:date="2020-05-12T21:11:00Z"/>
        </w:rPr>
      </w:pPr>
      <w:ins w:id="3469" w:author="Christos-Emmanouil Anastasiou" w:date="2020-05-12T21:11:00Z">
        <w:r>
          <w:t xml:space="preserve">[49] </w:t>
        </w:r>
        <w:r w:rsidRPr="004D12F4">
          <w:t>visual-paradigm. 2011. What is Class Diagram?. [ONLINE] Available at: </w:t>
        </w:r>
        <w:r>
          <w:fldChar w:fldCharType="begin"/>
        </w:r>
        <w:r>
          <w:instrText xml:space="preserve"> HYPERLINK "https://www.visual-paradigm.com/guide/uml-unified-modeling-language/what-is-class-diagram/" </w:instrText>
        </w:r>
        <w:r>
          <w:fldChar w:fldCharType="separate"/>
        </w:r>
        <w:r w:rsidRPr="004D12F4">
          <w:rPr>
            <w:rStyle w:val="Hyperlink"/>
          </w:rPr>
          <w:t>https://www.visual-paradigm.com/guide/uml-unified-modeling-language/what-is-class-diagram/</w:t>
        </w:r>
        <w:r>
          <w:rPr>
            <w:rStyle w:val="Hyperlink"/>
          </w:rPr>
          <w:fldChar w:fldCharType="end"/>
        </w:r>
        <w:r w:rsidRPr="004D12F4">
          <w:t>. [Accessed 5 May 2020].</w:t>
        </w:r>
      </w:ins>
    </w:p>
    <w:p w14:paraId="59CCC555" w14:textId="77777777" w:rsidR="0007039F" w:rsidRDefault="0007039F" w:rsidP="0007039F">
      <w:pPr>
        <w:rPr>
          <w:ins w:id="3470" w:author="Christos-Emmanouil Anastasiou" w:date="2020-05-12T21:11:00Z"/>
        </w:rPr>
      </w:pPr>
      <w:ins w:id="3471" w:author="Christos-Emmanouil Anastasiou" w:date="2020-05-12T21:11:00Z">
        <w:r>
          <w:t>[50] Test plan, “</w:t>
        </w:r>
        <w:r w:rsidRPr="00EF3DD0">
          <w:t>IEEE Standard for Software and System Test Documentation, in IEEE Std 829-2008, vol., no., pp.1-150, 18 July 2008</w:t>
        </w:r>
      </w:ins>
    </w:p>
    <w:p w14:paraId="1FBB3A27" w14:textId="77777777" w:rsidR="0007039F" w:rsidRDefault="0007039F" w:rsidP="0007039F">
      <w:pPr>
        <w:rPr>
          <w:ins w:id="3472" w:author="Christos-Emmanouil Anastasiou" w:date="2020-05-12T21:11:00Z"/>
        </w:rPr>
      </w:pPr>
      <w:ins w:id="3473" w:author="Christos-Emmanouil Anastasiou" w:date="2020-05-12T21:11:00Z">
        <w:r>
          <w:t>[51] Michael J. DickHeiser. C++ for Game Programmers, Second edition, Charles River Media, Boston, Massachussets, ISBN: 1-58450-452-8, 2007.</w:t>
        </w:r>
      </w:ins>
    </w:p>
    <w:p w14:paraId="6CB2AFB3" w14:textId="77777777" w:rsidR="0007039F" w:rsidRDefault="0007039F" w:rsidP="0007039F">
      <w:pPr>
        <w:rPr>
          <w:ins w:id="3474" w:author="Christos-Emmanouil Anastasiou" w:date="2020-05-12T21:11:00Z"/>
        </w:rPr>
      </w:pPr>
      <w:ins w:id="3475" w:author="Christos-Emmanouil Anastasiou" w:date="2020-05-12T21:11:00Z">
        <w:r>
          <w:t xml:space="preserve">[52]  </w:t>
        </w:r>
        <w:r w:rsidRPr="008051D9">
          <w:t>Braynzar Soft. 2015. Picking. [ONLINE] Available at: https://www.braynzarsoft.net/viewtutorial/q16390-24-picking. [Accessed 14 April 2020].</w:t>
        </w:r>
      </w:ins>
    </w:p>
    <w:p w14:paraId="1E0B5573" w14:textId="77777777" w:rsidR="0007039F" w:rsidRDefault="0007039F" w:rsidP="0007039F">
      <w:pPr>
        <w:rPr>
          <w:ins w:id="3476" w:author="Christos-Emmanouil Anastasiou" w:date="2020-05-12T21:11:00Z"/>
        </w:rPr>
      </w:pPr>
      <w:ins w:id="3477" w:author="Christos-Emmanouil Anastasiou" w:date="2020-05-12T21:11:00Z">
        <w:r>
          <w:t>[53]</w:t>
        </w:r>
        <w:r w:rsidRPr="004C52A1">
          <w:t xml:space="preserve"> Let's Make a Voxel Engine</w:t>
        </w:r>
        <w:r>
          <w:t xml:space="preserve">.  </w:t>
        </w:r>
        <w:r>
          <w:fldChar w:fldCharType="begin"/>
        </w:r>
        <w:r>
          <w:instrText xml:space="preserve"> HYPERLINK "https://sites.google.com/site/letsmakeavoxelengine/home/chunks" </w:instrText>
        </w:r>
        <w:r>
          <w:fldChar w:fldCharType="separate"/>
        </w:r>
        <w:r w:rsidRPr="006069E8">
          <w:rPr>
            <w:rStyle w:val="Hyperlink"/>
          </w:rPr>
          <w:t>https://sites.google.com/site/letsmakeavoxelengine/home/chunks</w:t>
        </w:r>
        <w:r>
          <w:rPr>
            <w:rStyle w:val="Hyperlink"/>
          </w:rPr>
          <w:fldChar w:fldCharType="end"/>
        </w:r>
        <w:r>
          <w:t xml:space="preserve"> [Accessed 21 April 2020]</w:t>
        </w:r>
      </w:ins>
    </w:p>
    <w:p w14:paraId="33D9D427" w14:textId="77777777" w:rsidR="0007039F" w:rsidRDefault="0007039F" w:rsidP="0007039F">
      <w:pPr>
        <w:rPr>
          <w:ins w:id="3478" w:author="Christos-Emmanouil Anastasiou" w:date="2020-05-12T21:11:00Z"/>
        </w:rPr>
      </w:pPr>
      <w:ins w:id="3479" w:author="Christos-Emmanouil Anastasiou" w:date="2020-05-12T21:11:00Z">
        <w:r>
          <w:t xml:space="preserve">[54] Minecraft.2015. </w:t>
        </w:r>
        <w:r>
          <w:fldChar w:fldCharType="begin"/>
        </w:r>
        <w:r>
          <w:instrText xml:space="preserve"> HYPERLINK "https://www.minecraft.net/en-us/" </w:instrText>
        </w:r>
        <w:r>
          <w:fldChar w:fldCharType="separate"/>
        </w:r>
        <w:r w:rsidRPr="00766D66">
          <w:rPr>
            <w:rStyle w:val="Hyperlink"/>
          </w:rPr>
          <w:t>https://www.minecraft.net/en-us/</w:t>
        </w:r>
        <w:r>
          <w:rPr>
            <w:rStyle w:val="Hyperlink"/>
          </w:rPr>
          <w:fldChar w:fldCharType="end"/>
        </w:r>
        <w:r>
          <w:t xml:space="preserve"> [Accessed 07 May 2020]</w:t>
        </w:r>
      </w:ins>
    </w:p>
    <w:p w14:paraId="46AC988F" w14:textId="77777777" w:rsidR="0007039F" w:rsidRDefault="0007039F" w:rsidP="0007039F">
      <w:pPr>
        <w:rPr>
          <w:ins w:id="3480" w:author="Christos-Emmanouil Anastasiou" w:date="2020-05-12T21:11:00Z"/>
        </w:rPr>
      </w:pPr>
      <w:ins w:id="3481" w:author="Christos-Emmanouil Anastasiou" w:date="2020-05-12T21:11:00Z">
        <w:r>
          <w:lastRenderedPageBreak/>
          <w:t xml:space="preserve">[55] </w:t>
        </w:r>
        <w:r w:rsidRPr="00A53ADC">
          <w:t>Wikipedia. 2015. Constructive solid geometry. [ONLINE] Available at: </w:t>
        </w:r>
        <w:r>
          <w:fldChar w:fldCharType="begin"/>
        </w:r>
        <w:r>
          <w:instrText xml:space="preserve"> HYPERLINK "https://en.wikipedia.org/wiki/Constructive_solid_geometry" </w:instrText>
        </w:r>
        <w:r>
          <w:fldChar w:fldCharType="separate"/>
        </w:r>
        <w:r w:rsidRPr="00A53ADC">
          <w:rPr>
            <w:rStyle w:val="Hyperlink"/>
          </w:rPr>
          <w:t>https://en.wikipedia.org/wiki/Constructive_solid_geometry</w:t>
        </w:r>
        <w:r>
          <w:rPr>
            <w:rStyle w:val="Hyperlink"/>
          </w:rPr>
          <w:fldChar w:fldCharType="end"/>
        </w:r>
        <w:r w:rsidRPr="00A53ADC">
          <w:t>. [Accessed 9 May 2020].</w:t>
        </w:r>
      </w:ins>
    </w:p>
    <w:p w14:paraId="66658F39" w14:textId="77777777" w:rsidR="0007039F" w:rsidRDefault="0007039F" w:rsidP="0007039F">
      <w:pPr>
        <w:rPr>
          <w:ins w:id="3482" w:author="Christos-Emmanouil Anastasiou" w:date="2020-05-12T21:11:00Z"/>
        </w:rPr>
      </w:pPr>
      <w:ins w:id="3483" w:author="Christos-Emmanouil Anastasiou" w:date="2020-05-12T21:11:00Z">
        <w:r>
          <w:t xml:space="preserve">[56] </w:t>
        </w:r>
        <w:r w:rsidRPr="00130F8C">
          <w:t>docs.microsoft. 2019. Common Language Runtime (CLR) overview. [ONLINE] Available at: </w:t>
        </w:r>
        <w:r>
          <w:fldChar w:fldCharType="begin"/>
        </w:r>
        <w:r>
          <w:instrText xml:space="preserve"> HYPERLINK "https://docs.microsoft.com/en-us/dotnet/standard/clr" </w:instrText>
        </w:r>
        <w:r>
          <w:fldChar w:fldCharType="separate"/>
        </w:r>
        <w:r w:rsidRPr="00130F8C">
          <w:rPr>
            <w:rStyle w:val="Hyperlink"/>
          </w:rPr>
          <w:t>https://docs.microsoft.com/en-us/dotnet/standard/clr</w:t>
        </w:r>
        <w:r>
          <w:rPr>
            <w:rStyle w:val="Hyperlink"/>
          </w:rPr>
          <w:fldChar w:fldCharType="end"/>
        </w:r>
        <w:r w:rsidRPr="00130F8C">
          <w:t>. [Accessed 10 May 2020].</w:t>
        </w:r>
      </w:ins>
    </w:p>
    <w:p w14:paraId="61345F69" w14:textId="77777777" w:rsidR="0007039F" w:rsidRDefault="0007039F" w:rsidP="0007039F">
      <w:pPr>
        <w:rPr>
          <w:ins w:id="3484" w:author="Christos-Emmanouil Anastasiou" w:date="2020-05-12T21:11:00Z"/>
        </w:rPr>
      </w:pPr>
      <w:ins w:id="3485" w:author="Christos-Emmanouil Anastasiou" w:date="2020-05-12T21:11:00Z">
        <w:r>
          <w:t xml:space="preserve">[57] </w:t>
        </w:r>
        <w:r w:rsidRPr="00262D15">
          <w:t>docs.oracle. 1993. Java Virtual Machine Technology. [ONLINE] Available at: </w:t>
        </w:r>
        <w:r>
          <w:fldChar w:fldCharType="begin"/>
        </w:r>
        <w:r>
          <w:instrText xml:space="preserve"> HYPERLINK "https://docs.oracle.com/javase/8/docs/technotes/guides/vm/index.html" </w:instrText>
        </w:r>
        <w:r>
          <w:fldChar w:fldCharType="separate"/>
        </w:r>
        <w:r w:rsidRPr="00262D15">
          <w:rPr>
            <w:rStyle w:val="Hyperlink"/>
          </w:rPr>
          <w:t>https://docs.oracle.com/javase/8/docs/technotes/guides/vm/index.html</w:t>
        </w:r>
        <w:r>
          <w:rPr>
            <w:rStyle w:val="Hyperlink"/>
          </w:rPr>
          <w:fldChar w:fldCharType="end"/>
        </w:r>
        <w:r w:rsidRPr="00262D15">
          <w:t>. [Accessed 10 May 2020].</w:t>
        </w:r>
      </w:ins>
    </w:p>
    <w:p w14:paraId="313D39F4" w14:textId="36372EA6" w:rsidR="0007039F" w:rsidRDefault="0007039F" w:rsidP="0007039F">
      <w:pPr>
        <w:rPr>
          <w:ins w:id="3486" w:author="Christos-Emmanouil Anastasiou" w:date="2020-05-14T20:12:00Z"/>
        </w:rPr>
      </w:pPr>
      <w:ins w:id="3487" w:author="Christos-Emmanouil Anastasiou" w:date="2020-05-12T21:11:00Z">
        <w:r>
          <w:t xml:space="preserve">[58] </w:t>
        </w:r>
        <w:r w:rsidRPr="00F816DE">
          <w:t>ecma-international. 2012. Standard ECMA-335 Common Language Infrastructure (CLI). [ONLINE] Available at: </w:t>
        </w:r>
        <w:r>
          <w:fldChar w:fldCharType="begin"/>
        </w:r>
        <w:r>
          <w:instrText xml:space="preserve"> HYPERLINK "http://www.ecma-international.org/publications/standards/Ecma-335.htm" </w:instrText>
        </w:r>
        <w:r>
          <w:fldChar w:fldCharType="separate"/>
        </w:r>
        <w:r w:rsidRPr="00F816DE">
          <w:rPr>
            <w:rStyle w:val="Hyperlink"/>
          </w:rPr>
          <w:t>http://www.ecma-international.org/publications/standards/Ecma-335.htm</w:t>
        </w:r>
        <w:r>
          <w:rPr>
            <w:rStyle w:val="Hyperlink"/>
          </w:rPr>
          <w:fldChar w:fldCharType="end"/>
        </w:r>
        <w:r w:rsidRPr="00F816DE">
          <w:t>. [Accessed 10 May 2020].</w:t>
        </w:r>
      </w:ins>
    </w:p>
    <w:p w14:paraId="7E056893" w14:textId="747422FE" w:rsidR="00E81DA9" w:rsidRDefault="00E81DA9" w:rsidP="0007039F">
      <w:pPr>
        <w:rPr>
          <w:ins w:id="3488" w:author="Christos-Emmanouil Anastasiou" w:date="2020-05-15T02:32:00Z"/>
        </w:rPr>
      </w:pPr>
      <w:ins w:id="3489" w:author="Christos-Emmanouil Anastasiou" w:date="2020-05-14T20:12:00Z">
        <w:r>
          <w:t>[59] A</w:t>
        </w:r>
        <w:r w:rsidRPr="00E81DA9">
          <w:t>tomontage. 2015. atomontage. [ONLINE] Available at: </w:t>
        </w:r>
        <w:r w:rsidRPr="00E81DA9">
          <w:fldChar w:fldCharType="begin"/>
        </w:r>
        <w:r w:rsidRPr="00E81DA9">
          <w:instrText xml:space="preserve"> HYPERLINK "https://www.atomontage.com/" </w:instrText>
        </w:r>
        <w:r w:rsidRPr="00E81DA9">
          <w:fldChar w:fldCharType="separate"/>
        </w:r>
        <w:r w:rsidRPr="00E81DA9">
          <w:rPr>
            <w:rStyle w:val="Hyperlink"/>
          </w:rPr>
          <w:t>https://www.atomontage.com/</w:t>
        </w:r>
        <w:r w:rsidRPr="00E81DA9">
          <w:fldChar w:fldCharType="end"/>
        </w:r>
        <w:r w:rsidRPr="00E81DA9">
          <w:t>. [Accessed 29 April 2020].</w:t>
        </w:r>
      </w:ins>
    </w:p>
    <w:p w14:paraId="266F6190" w14:textId="107E39BE" w:rsidR="00024C89" w:rsidRDefault="00024C89" w:rsidP="0007039F">
      <w:pPr>
        <w:rPr>
          <w:ins w:id="3490" w:author="Christos-Emmanouil Anastasiou" w:date="2020-05-12T21:11:00Z"/>
        </w:rPr>
      </w:pPr>
      <w:ins w:id="3491" w:author="Christos-Emmanouil Anastasiou" w:date="2020-05-15T02:32:00Z">
        <w:r>
          <w:t xml:space="preserve">[60] </w:t>
        </w:r>
        <w:r w:rsidRPr="00024C89">
          <w:t>Rastertek. 2016. Instancing. [ONLINE] Available at: </w:t>
        </w:r>
        <w:r w:rsidRPr="00024C89">
          <w:fldChar w:fldCharType="begin"/>
        </w:r>
        <w:r w:rsidRPr="00024C89">
          <w:instrText xml:space="preserve"> HYPERLINK "http://www.rastertek.com/dx11tut37.html" </w:instrText>
        </w:r>
        <w:r w:rsidRPr="00024C89">
          <w:fldChar w:fldCharType="separate"/>
        </w:r>
        <w:r w:rsidRPr="00024C89">
          <w:rPr>
            <w:rStyle w:val="Hyperlink"/>
          </w:rPr>
          <w:t>http://www.rastertek.com/dx11tut37.html</w:t>
        </w:r>
        <w:r w:rsidRPr="00024C89">
          <w:fldChar w:fldCharType="end"/>
        </w:r>
        <w:r w:rsidRPr="00024C89">
          <w:t>. [Accessed 12 May 2020].</w:t>
        </w:r>
      </w:ins>
    </w:p>
    <w:p w14:paraId="411A6268" w14:textId="77777777" w:rsidR="0007039F" w:rsidRPr="00185ADA" w:rsidRDefault="0007039F">
      <w:pPr>
        <w:rPr>
          <w:rPrChange w:id="3492" w:author="Christos-Emmanouil Anastasiou" w:date="2020-05-12T02:01:00Z">
            <w:rPr>
              <w:b/>
              <w:bCs/>
            </w:rPr>
          </w:rPrChange>
        </w:rPr>
      </w:pPr>
    </w:p>
    <w:sectPr w:rsidR="0007039F" w:rsidRPr="00185ADA" w:rsidSect="00AC70CB">
      <w:headerReference w:type="default" r:id="rId45"/>
      <w:footerReference w:type="default" r:id="rId46"/>
      <w:headerReference w:type="first" r:id="rId47"/>
      <w:footerReference w:type="first" r:id="rId48"/>
      <w:pgSz w:w="11906" w:h="16838"/>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Tassos Anastasiou" w:date="2020-04-21T15:48:00Z" w:initials="TA">
    <w:p w14:paraId="3AC06B02" w14:textId="7A024D15" w:rsidR="002A01CA" w:rsidRPr="008D4D1D" w:rsidRDefault="002A01CA">
      <w:pPr>
        <w:pStyle w:val="CommentText"/>
      </w:pPr>
      <w:r>
        <w:rPr>
          <w:rStyle w:val="CommentReference"/>
        </w:rPr>
        <w:annotationRef/>
      </w:r>
      <w:r>
        <w:t>Confirm if required, else remove. If indeed is required, I expect that a template should be provided by the Uni.</w:t>
      </w:r>
    </w:p>
  </w:comment>
  <w:comment w:id="51" w:author="Tassos Anastasiou" w:date="2020-04-21T16:04:00Z" w:initials="TA">
    <w:p w14:paraId="14593020" w14:textId="54971CF7" w:rsidR="002A01CA" w:rsidRDefault="002A01CA">
      <w:pPr>
        <w:pStyle w:val="CommentText"/>
      </w:pPr>
      <w:r>
        <w:rPr>
          <w:rStyle w:val="CommentReference"/>
        </w:rPr>
        <w:annotationRef/>
      </w:r>
      <w:r>
        <w:t>Update if needed.</w:t>
      </w:r>
    </w:p>
  </w:comment>
  <w:comment w:id="68" w:author="Tassos Anastasiou" w:date="2020-04-21T16:04:00Z" w:initials="TA">
    <w:p w14:paraId="443F2478" w14:textId="61742918" w:rsidR="002A01CA" w:rsidRDefault="002A01CA">
      <w:pPr>
        <w:pStyle w:val="CommentText"/>
      </w:pPr>
      <w:r>
        <w:rPr>
          <w:rStyle w:val="CommentReference"/>
        </w:rPr>
        <w:annotationRef/>
      </w:r>
      <w:r>
        <w:t>Update if needed.</w:t>
      </w:r>
    </w:p>
  </w:comment>
  <w:comment w:id="572" w:author="Tassos Anastasiou" w:date="2020-05-01T10:49:00Z" w:initials="TA">
    <w:p w14:paraId="457C944B" w14:textId="649C8F83" w:rsidR="002A01CA" w:rsidRPr="00201F11" w:rsidRDefault="002A01CA">
      <w:pPr>
        <w:pStyle w:val="CommentText"/>
      </w:pPr>
      <w:r>
        <w:rPr>
          <w:rStyle w:val="CommentReference"/>
        </w:rPr>
        <w:annotationRef/>
      </w:r>
      <w:r>
        <w:t>Confirm my edit.</w:t>
      </w:r>
    </w:p>
  </w:comment>
  <w:comment w:id="792" w:author="Tassos Anastasiou" w:date="2020-05-01T18:39:00Z" w:initials="TA">
    <w:p w14:paraId="497E09C9" w14:textId="454D16DF" w:rsidR="002A01CA" w:rsidRDefault="002A01CA">
      <w:pPr>
        <w:pStyle w:val="CommentText"/>
      </w:pPr>
      <w:r>
        <w:rPr>
          <w:rStyle w:val="CommentReference"/>
        </w:rPr>
        <w:annotationRef/>
      </w:r>
      <w:r>
        <w:t>Missing reference number.</w:t>
      </w:r>
    </w:p>
  </w:comment>
  <w:comment w:id="843" w:author="Tassos Anastasiou" w:date="2020-05-09T12:04:00Z" w:initials="TA">
    <w:p w14:paraId="06EBC882" w14:textId="5DC27E2D" w:rsidR="002A01CA" w:rsidRDefault="002A01CA">
      <w:pPr>
        <w:pStyle w:val="CommentText"/>
      </w:pPr>
      <w:r>
        <w:rPr>
          <w:rStyle w:val="CommentReference"/>
        </w:rPr>
        <w:annotationRef/>
      </w:r>
      <w:r>
        <w:t>Should be using past tense instead of future, as the thesis is the result of your research.</w:t>
      </w:r>
    </w:p>
  </w:comment>
  <w:comment w:id="867" w:author="Tassos Anastasiou" w:date="2020-05-09T12:53:00Z" w:initials="TA">
    <w:p w14:paraId="25873956" w14:textId="2E2424CC" w:rsidR="002A01CA" w:rsidRDefault="002A01CA">
      <w:pPr>
        <w:pStyle w:val="CommentText"/>
      </w:pPr>
      <w:r>
        <w:rPr>
          <w:rStyle w:val="CommentReference"/>
        </w:rPr>
        <w:annotationRef/>
      </w:r>
      <w:r>
        <w:t>It should be using present tense instead of future, as by the time you deliver the thesis, it will be already be implemented. Same for the rest of the paragraph.</w:t>
      </w:r>
    </w:p>
  </w:comment>
  <w:comment w:id="925" w:author="Tassos Anastasiou" w:date="2020-05-09T13:18:00Z" w:initials="TA">
    <w:p w14:paraId="07597FCE" w14:textId="07269DB9" w:rsidR="002A01CA" w:rsidRDefault="002A01CA">
      <w:pPr>
        <w:pStyle w:val="CommentText"/>
      </w:pPr>
      <w:r>
        <w:rPr>
          <w:rStyle w:val="CommentReference"/>
        </w:rPr>
        <w:annotationRef/>
      </w:r>
      <w:r>
        <w:t>.NET and Mono are frameworks of C#</w:t>
      </w:r>
    </w:p>
  </w:comment>
  <w:comment w:id="966" w:author="Tassos Anastasiou" w:date="2020-05-09T16:54:00Z" w:initials="TA">
    <w:p w14:paraId="1A683C52" w14:textId="352C7A16" w:rsidR="002A01CA" w:rsidRDefault="002A01CA">
      <w:pPr>
        <w:pStyle w:val="CommentText"/>
      </w:pPr>
      <w:r>
        <w:rPr>
          <w:rStyle w:val="CommentReference"/>
        </w:rPr>
        <w:annotationRef/>
      </w:r>
      <w:r>
        <w:t>Do both Terrain and Voxel Manager feed to Main? If so, split arrows. See GUI block.</w:t>
      </w:r>
    </w:p>
  </w:comment>
  <w:comment w:id="1081" w:author="Tassos Anastasiou" w:date="2020-05-01T18:19:00Z" w:initials="TA">
    <w:p w14:paraId="0C86207D" w14:textId="7BED483B" w:rsidR="002A01CA" w:rsidRDefault="002A01CA">
      <w:pPr>
        <w:pStyle w:val="CommentText"/>
      </w:pPr>
      <w:r>
        <w:rPr>
          <w:rStyle w:val="CommentReference"/>
        </w:rPr>
        <w:annotationRef/>
      </w:r>
      <w:r>
        <w:t>Too small, not readable. Missing Figure caption.</w:t>
      </w:r>
    </w:p>
  </w:comment>
  <w:comment w:id="1130" w:author="Tassos Anastasiou" w:date="2020-05-09T17:12:00Z" w:initials="TA">
    <w:p w14:paraId="02AF4865" w14:textId="15384005" w:rsidR="002A01CA" w:rsidRDefault="002A01CA">
      <w:pPr>
        <w:pStyle w:val="CommentText"/>
      </w:pPr>
      <w:r>
        <w:rPr>
          <w:rStyle w:val="CommentReference"/>
        </w:rPr>
        <w:annotationRef/>
      </w:r>
      <w:r>
        <w:t>Too small to read. Might need to change the orientation of the picture to 90 degrees.</w:t>
      </w:r>
    </w:p>
  </w:comment>
  <w:comment w:id="1741" w:author="Tassos Anastasiou" w:date="2020-05-09T13:53:00Z" w:initials="TA">
    <w:p w14:paraId="2D49435D" w14:textId="35EE6DA1" w:rsidR="002A01CA" w:rsidRDefault="002A01CA">
      <w:pPr>
        <w:pStyle w:val="CommentText"/>
      </w:pPr>
      <w:r>
        <w:rPr>
          <w:rStyle w:val="CommentReference"/>
        </w:rPr>
        <w:annotationRef/>
      </w:r>
      <w:r>
        <w:t>Add caption.</w:t>
      </w:r>
    </w:p>
  </w:comment>
  <w:comment w:id="1786" w:author="Tassos Anastasiou" w:date="2020-05-09T17:44:00Z" w:initials="TA">
    <w:p w14:paraId="19935E86" w14:textId="21BC4726" w:rsidR="002A01CA" w:rsidRDefault="002A01CA">
      <w:pPr>
        <w:pStyle w:val="CommentText"/>
      </w:pPr>
      <w:r>
        <w:rPr>
          <w:rStyle w:val="CommentReference"/>
        </w:rPr>
        <w:annotationRef/>
      </w:r>
      <w:r>
        <w:t>Please reword.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C06B02" w15:done="0"/>
  <w15:commentEx w15:paraId="14593020" w15:done="0"/>
  <w15:commentEx w15:paraId="443F2478" w15:done="0"/>
  <w15:commentEx w15:paraId="457C944B" w15:done="1"/>
  <w15:commentEx w15:paraId="497E09C9" w15:done="1"/>
  <w15:commentEx w15:paraId="06EBC882" w15:done="0"/>
  <w15:commentEx w15:paraId="25873956" w15:done="0"/>
  <w15:commentEx w15:paraId="07597FCE" w15:done="1"/>
  <w15:commentEx w15:paraId="1A683C52" w15:done="0"/>
  <w15:commentEx w15:paraId="0C86207D" w15:done="0"/>
  <w15:commentEx w15:paraId="02AF4865" w15:done="0"/>
  <w15:commentEx w15:paraId="2D49435D" w15:done="0"/>
  <w15:commentEx w15:paraId="19935E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99432" w16cex:dateUtc="2020-04-21T13:48:00Z"/>
  <w16cex:commentExtensible w16cex:durableId="22499818" w16cex:dateUtc="2020-04-21T14:04:00Z"/>
  <w16cex:commentExtensible w16cex:durableId="22499829" w16cex:dateUtc="2020-04-21T14:04:00Z"/>
  <w16cex:commentExtensible w16cex:durableId="22567D42" w16cex:dateUtc="2020-05-01T08:49:00Z"/>
  <w16cex:commentExtensible w16cex:durableId="2256EB65" w16cex:dateUtc="2020-05-01T16:39:00Z"/>
  <w16cex:commentExtensible w16cex:durableId="22611ACB" w16cex:dateUtc="2020-05-09T10:04:00Z"/>
  <w16cex:commentExtensible w16cex:durableId="2261265A" w16cex:dateUtc="2020-05-09T10:53:00Z"/>
  <w16cex:commentExtensible w16cex:durableId="22612C11" w16cex:dateUtc="2020-05-09T11:18:00Z"/>
  <w16cex:commentExtensible w16cex:durableId="22615EC1" w16cex:dateUtc="2020-05-09T14:54:00Z"/>
  <w16cex:commentExtensible w16cex:durableId="2256E6BB" w16cex:dateUtc="2020-05-01T16:19:00Z"/>
  <w16cex:commentExtensible w16cex:durableId="226162EB" w16cex:dateUtc="2020-05-09T15:12:00Z"/>
  <w16cex:commentExtensible w16cex:durableId="22613448" w16cex:dateUtc="2020-05-09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C06B02" w16cid:durableId="22499432"/>
  <w16cid:commentId w16cid:paraId="14593020" w16cid:durableId="22499818"/>
  <w16cid:commentId w16cid:paraId="443F2478" w16cid:durableId="22499829"/>
  <w16cid:commentId w16cid:paraId="457C944B" w16cid:durableId="22567D42"/>
  <w16cid:commentId w16cid:paraId="497E09C9" w16cid:durableId="2256EB65"/>
  <w16cid:commentId w16cid:paraId="06EBC882" w16cid:durableId="22611ACB"/>
  <w16cid:commentId w16cid:paraId="25873956" w16cid:durableId="2261265A"/>
  <w16cid:commentId w16cid:paraId="07597FCE" w16cid:durableId="22612C11"/>
  <w16cid:commentId w16cid:paraId="1A683C52" w16cid:durableId="22615EC1"/>
  <w16cid:commentId w16cid:paraId="0C86207D" w16cid:durableId="2256E6BB"/>
  <w16cid:commentId w16cid:paraId="02AF4865" w16cid:durableId="226162EB"/>
  <w16cid:commentId w16cid:paraId="2D49435D" w16cid:durableId="22613448"/>
  <w16cid:commentId w16cid:paraId="19935E86" w16cid:durableId="22642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AAE06" w14:textId="77777777" w:rsidR="00622B98" w:rsidRDefault="00622B98" w:rsidP="00D21F29">
      <w:pPr>
        <w:spacing w:after="0" w:line="240" w:lineRule="auto"/>
      </w:pPr>
      <w:r>
        <w:separator/>
      </w:r>
    </w:p>
  </w:endnote>
  <w:endnote w:type="continuationSeparator" w:id="0">
    <w:p w14:paraId="6849A1AA" w14:textId="77777777" w:rsidR="00622B98" w:rsidRDefault="00622B98" w:rsidP="00D21F29">
      <w:pPr>
        <w:spacing w:after="0" w:line="240" w:lineRule="auto"/>
      </w:pPr>
      <w:r>
        <w:continuationSeparator/>
      </w:r>
    </w:p>
  </w:endnote>
  <w:endnote w:type="continuationNotice" w:id="1">
    <w:p w14:paraId="08E56307" w14:textId="77777777" w:rsidR="00622B98" w:rsidRDefault="00622B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PMincho">
    <w:altName w:val="ＭＳ Ｐ明朝"/>
    <w:charset w:val="80"/>
    <w:family w:val="roma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5872952"/>
      <w:docPartObj>
        <w:docPartGallery w:val="Page Numbers (Bottom of Page)"/>
        <w:docPartUnique/>
      </w:docPartObj>
    </w:sdtPr>
    <w:sdtEndPr>
      <w:rPr>
        <w:noProof/>
      </w:rPr>
    </w:sdtEndPr>
    <w:sdtContent>
      <w:p w14:paraId="5ECBF9F2" w14:textId="7632B74E" w:rsidR="002A01CA" w:rsidRDefault="002A01CA" w:rsidP="00274A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528734"/>
      <w:docPartObj>
        <w:docPartGallery w:val="Page Numbers (Bottom of Page)"/>
        <w:docPartUnique/>
      </w:docPartObj>
    </w:sdtPr>
    <w:sdtEndPr>
      <w:rPr>
        <w:noProof/>
      </w:rPr>
    </w:sdtEndPr>
    <w:sdtContent>
      <w:p w14:paraId="30872A84" w14:textId="77777777" w:rsidR="002A01CA" w:rsidRDefault="002A01CA" w:rsidP="00274A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E1E6F" w14:textId="77777777" w:rsidR="00622B98" w:rsidRDefault="00622B98" w:rsidP="00D21F29">
      <w:pPr>
        <w:spacing w:after="0" w:line="240" w:lineRule="auto"/>
      </w:pPr>
      <w:r>
        <w:separator/>
      </w:r>
    </w:p>
  </w:footnote>
  <w:footnote w:type="continuationSeparator" w:id="0">
    <w:p w14:paraId="050023BD" w14:textId="77777777" w:rsidR="00622B98" w:rsidRDefault="00622B98" w:rsidP="00D21F29">
      <w:pPr>
        <w:spacing w:after="0" w:line="240" w:lineRule="auto"/>
      </w:pPr>
      <w:r>
        <w:continuationSeparator/>
      </w:r>
    </w:p>
  </w:footnote>
  <w:footnote w:type="continuationNotice" w:id="1">
    <w:p w14:paraId="31A4F259" w14:textId="77777777" w:rsidR="00622B98" w:rsidRDefault="00622B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C5794" w14:textId="1B11E02C" w:rsidR="002A01CA" w:rsidRDefault="002A01CA" w:rsidP="00C76B92">
    <w:pPr>
      <w:pStyle w:val="Header"/>
      <w:jc w:val="right"/>
    </w:pPr>
    <w:r>
      <w:t>Christos – Emmanouil Anastasiou | a011956g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E8685" w14:textId="77777777" w:rsidR="002A01CA" w:rsidRDefault="002A01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5561"/>
    <w:multiLevelType w:val="hybridMultilevel"/>
    <w:tmpl w:val="1DD4AE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BB774B"/>
    <w:multiLevelType w:val="hybridMultilevel"/>
    <w:tmpl w:val="C554B82E"/>
    <w:lvl w:ilvl="0" w:tplc="C03441E8">
      <w:start w:val="1"/>
      <w:numFmt w:val="bullet"/>
      <w:lvlText w:val="-"/>
      <w:lvlJc w:val="left"/>
      <w:pPr>
        <w:ind w:left="720" w:hanging="360"/>
      </w:pPr>
      <w:rPr>
        <w:rFonts w:ascii="Garamond" w:eastAsiaTheme="minorEastAsia"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187430"/>
    <w:multiLevelType w:val="hybridMultilevel"/>
    <w:tmpl w:val="599C0FFA"/>
    <w:lvl w:ilvl="0" w:tplc="56C0962A">
      <w:start w:val="1"/>
      <w:numFmt w:val="lowerLetter"/>
      <w:lvlText w:val="(%1)"/>
      <w:lvlJc w:val="left"/>
      <w:pPr>
        <w:ind w:left="1920" w:hanging="360"/>
      </w:pPr>
      <w:rPr>
        <w:rFonts w:hint="default"/>
      </w:rPr>
    </w:lvl>
    <w:lvl w:ilvl="1" w:tplc="08090019" w:tentative="1">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3" w15:restartNumberingAfterBreak="0">
    <w:nsid w:val="283C3C75"/>
    <w:multiLevelType w:val="multilevel"/>
    <w:tmpl w:val="700C043E"/>
    <w:lvl w:ilvl="0">
      <w:start w:val="1"/>
      <w:numFmt w:val="decimal"/>
      <w:pStyle w:val="Heading1"/>
      <w:lvlText w:val="CHAPTER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none"/>
      <w:pStyle w:val="Heading4"/>
      <w:lvlText w:val=""/>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8700AFD"/>
    <w:multiLevelType w:val="hybridMultilevel"/>
    <w:tmpl w:val="8D8E29BE"/>
    <w:lvl w:ilvl="0" w:tplc="4CCEC9F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4F5C03"/>
    <w:multiLevelType w:val="hybridMultilevel"/>
    <w:tmpl w:val="B40A5C0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3F9A36F5"/>
    <w:multiLevelType w:val="hybridMultilevel"/>
    <w:tmpl w:val="461CF8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8A77E8"/>
    <w:multiLevelType w:val="hybridMultilevel"/>
    <w:tmpl w:val="BC3A8384"/>
    <w:lvl w:ilvl="0" w:tplc="8E9A1C02">
      <w:numFmt w:val="bullet"/>
      <w:lvlText w:val="-"/>
      <w:lvlJc w:val="left"/>
      <w:pPr>
        <w:ind w:left="720" w:hanging="360"/>
      </w:pPr>
      <w:rPr>
        <w:rFonts w:ascii="Bell MT" w:eastAsiaTheme="minorEastAsia"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963633"/>
    <w:multiLevelType w:val="hybridMultilevel"/>
    <w:tmpl w:val="25A6A7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E012B3"/>
    <w:multiLevelType w:val="hybridMultilevel"/>
    <w:tmpl w:val="FDE60D40"/>
    <w:lvl w:ilvl="0" w:tplc="12D0159A">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0"/>
  </w:num>
  <w:num w:numId="4">
    <w:abstractNumId w:val="4"/>
  </w:num>
  <w:num w:numId="5">
    <w:abstractNumId w:val="1"/>
  </w:num>
  <w:num w:numId="6">
    <w:abstractNumId w:val="8"/>
  </w:num>
  <w:num w:numId="7">
    <w:abstractNumId w:val="6"/>
  </w:num>
  <w:num w:numId="8">
    <w:abstractNumId w:val="3"/>
  </w:num>
  <w:num w:numId="9">
    <w:abstractNumId w:val="7"/>
  </w:num>
  <w:num w:numId="1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tos-Emmanouil Anastasiou">
    <w15:presenceInfo w15:providerId="Windows Live" w15:userId="711613011b280d9b"/>
  </w15:person>
  <w15:person w15:author="Tassos Anastasiou">
    <w15:presenceInfo w15:providerId="Windows Live" w15:userId="7ce0219c8949c4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7E7"/>
    <w:rsid w:val="000023E1"/>
    <w:rsid w:val="00002675"/>
    <w:rsid w:val="00004A49"/>
    <w:rsid w:val="000065FB"/>
    <w:rsid w:val="00006CA5"/>
    <w:rsid w:val="00010378"/>
    <w:rsid w:val="00010FEE"/>
    <w:rsid w:val="000114D3"/>
    <w:rsid w:val="000114F7"/>
    <w:rsid w:val="000123A0"/>
    <w:rsid w:val="000125F3"/>
    <w:rsid w:val="0001282A"/>
    <w:rsid w:val="00012D09"/>
    <w:rsid w:val="00014158"/>
    <w:rsid w:val="000159C9"/>
    <w:rsid w:val="00015ED8"/>
    <w:rsid w:val="00017BB0"/>
    <w:rsid w:val="00021ABF"/>
    <w:rsid w:val="00021B18"/>
    <w:rsid w:val="00022184"/>
    <w:rsid w:val="0002344A"/>
    <w:rsid w:val="000236D2"/>
    <w:rsid w:val="000242E2"/>
    <w:rsid w:val="000248B8"/>
    <w:rsid w:val="00024C89"/>
    <w:rsid w:val="00024D33"/>
    <w:rsid w:val="000253E9"/>
    <w:rsid w:val="00025CC5"/>
    <w:rsid w:val="00026736"/>
    <w:rsid w:val="000277EC"/>
    <w:rsid w:val="0002794E"/>
    <w:rsid w:val="000307FB"/>
    <w:rsid w:val="00031143"/>
    <w:rsid w:val="000312A5"/>
    <w:rsid w:val="0003157F"/>
    <w:rsid w:val="00031EBD"/>
    <w:rsid w:val="00032733"/>
    <w:rsid w:val="00032BD9"/>
    <w:rsid w:val="00033DB9"/>
    <w:rsid w:val="00034107"/>
    <w:rsid w:val="0003421C"/>
    <w:rsid w:val="0003455A"/>
    <w:rsid w:val="00034BB1"/>
    <w:rsid w:val="00037CDE"/>
    <w:rsid w:val="00040EB1"/>
    <w:rsid w:val="00041823"/>
    <w:rsid w:val="000423FC"/>
    <w:rsid w:val="00042A37"/>
    <w:rsid w:val="00044163"/>
    <w:rsid w:val="00044246"/>
    <w:rsid w:val="00044DAF"/>
    <w:rsid w:val="000467A4"/>
    <w:rsid w:val="000479D2"/>
    <w:rsid w:val="00047FB9"/>
    <w:rsid w:val="0005046A"/>
    <w:rsid w:val="000506F9"/>
    <w:rsid w:val="00052AB1"/>
    <w:rsid w:val="00052EF7"/>
    <w:rsid w:val="000534F2"/>
    <w:rsid w:val="000545B6"/>
    <w:rsid w:val="00054A86"/>
    <w:rsid w:val="00060455"/>
    <w:rsid w:val="00061980"/>
    <w:rsid w:val="00062BF3"/>
    <w:rsid w:val="000632BD"/>
    <w:rsid w:val="00064974"/>
    <w:rsid w:val="00064C62"/>
    <w:rsid w:val="00064D67"/>
    <w:rsid w:val="00065E7E"/>
    <w:rsid w:val="00066AA0"/>
    <w:rsid w:val="0006794A"/>
    <w:rsid w:val="0007039F"/>
    <w:rsid w:val="00071346"/>
    <w:rsid w:val="0007143E"/>
    <w:rsid w:val="00071926"/>
    <w:rsid w:val="00071996"/>
    <w:rsid w:val="00071A66"/>
    <w:rsid w:val="0007203F"/>
    <w:rsid w:val="0007391E"/>
    <w:rsid w:val="00073CC7"/>
    <w:rsid w:val="000740F7"/>
    <w:rsid w:val="000745AB"/>
    <w:rsid w:val="00077AD6"/>
    <w:rsid w:val="00080C9A"/>
    <w:rsid w:val="00080FAA"/>
    <w:rsid w:val="000810CE"/>
    <w:rsid w:val="00082A7B"/>
    <w:rsid w:val="000832E1"/>
    <w:rsid w:val="000839C1"/>
    <w:rsid w:val="00083A1C"/>
    <w:rsid w:val="00086F5E"/>
    <w:rsid w:val="000911E4"/>
    <w:rsid w:val="000913AC"/>
    <w:rsid w:val="0009151D"/>
    <w:rsid w:val="00092FD2"/>
    <w:rsid w:val="000931A2"/>
    <w:rsid w:val="00094E8E"/>
    <w:rsid w:val="00095D00"/>
    <w:rsid w:val="0009741E"/>
    <w:rsid w:val="000A0A5F"/>
    <w:rsid w:val="000A0A62"/>
    <w:rsid w:val="000A0E1C"/>
    <w:rsid w:val="000A1A1F"/>
    <w:rsid w:val="000A252A"/>
    <w:rsid w:val="000A2604"/>
    <w:rsid w:val="000A408A"/>
    <w:rsid w:val="000A5224"/>
    <w:rsid w:val="000A56B9"/>
    <w:rsid w:val="000A6442"/>
    <w:rsid w:val="000A6941"/>
    <w:rsid w:val="000A70CF"/>
    <w:rsid w:val="000A7EA7"/>
    <w:rsid w:val="000B3014"/>
    <w:rsid w:val="000B358D"/>
    <w:rsid w:val="000B49DF"/>
    <w:rsid w:val="000B4DFC"/>
    <w:rsid w:val="000B4F1A"/>
    <w:rsid w:val="000B523F"/>
    <w:rsid w:val="000B6CBD"/>
    <w:rsid w:val="000C03AB"/>
    <w:rsid w:val="000C312D"/>
    <w:rsid w:val="000C388F"/>
    <w:rsid w:val="000C3F7A"/>
    <w:rsid w:val="000C4403"/>
    <w:rsid w:val="000C513A"/>
    <w:rsid w:val="000C526E"/>
    <w:rsid w:val="000C5ACE"/>
    <w:rsid w:val="000C5C66"/>
    <w:rsid w:val="000C5F9C"/>
    <w:rsid w:val="000D214A"/>
    <w:rsid w:val="000D2266"/>
    <w:rsid w:val="000D316E"/>
    <w:rsid w:val="000D3894"/>
    <w:rsid w:val="000D3D37"/>
    <w:rsid w:val="000D4D39"/>
    <w:rsid w:val="000D7140"/>
    <w:rsid w:val="000D7240"/>
    <w:rsid w:val="000D75A7"/>
    <w:rsid w:val="000E00F8"/>
    <w:rsid w:val="000E0271"/>
    <w:rsid w:val="000E0730"/>
    <w:rsid w:val="000E1535"/>
    <w:rsid w:val="000E23F8"/>
    <w:rsid w:val="000E2E6A"/>
    <w:rsid w:val="000E3310"/>
    <w:rsid w:val="000E3636"/>
    <w:rsid w:val="000E4AC6"/>
    <w:rsid w:val="000E503A"/>
    <w:rsid w:val="000E5B90"/>
    <w:rsid w:val="000E7C21"/>
    <w:rsid w:val="000E7DEB"/>
    <w:rsid w:val="000F07DD"/>
    <w:rsid w:val="000F2B76"/>
    <w:rsid w:val="000F44BF"/>
    <w:rsid w:val="000F5797"/>
    <w:rsid w:val="000F585A"/>
    <w:rsid w:val="000F594F"/>
    <w:rsid w:val="000F663A"/>
    <w:rsid w:val="000F6696"/>
    <w:rsid w:val="00102722"/>
    <w:rsid w:val="00103B6E"/>
    <w:rsid w:val="00104B7B"/>
    <w:rsid w:val="00105594"/>
    <w:rsid w:val="00107030"/>
    <w:rsid w:val="0010713C"/>
    <w:rsid w:val="00107759"/>
    <w:rsid w:val="00113A34"/>
    <w:rsid w:val="0011434F"/>
    <w:rsid w:val="0011535B"/>
    <w:rsid w:val="00115486"/>
    <w:rsid w:val="00116C9C"/>
    <w:rsid w:val="00117230"/>
    <w:rsid w:val="00120058"/>
    <w:rsid w:val="00120507"/>
    <w:rsid w:val="001212BE"/>
    <w:rsid w:val="0012197A"/>
    <w:rsid w:val="00121F33"/>
    <w:rsid w:val="00123937"/>
    <w:rsid w:val="00124627"/>
    <w:rsid w:val="00125A9B"/>
    <w:rsid w:val="00125AB6"/>
    <w:rsid w:val="001266CD"/>
    <w:rsid w:val="001300AD"/>
    <w:rsid w:val="00132127"/>
    <w:rsid w:val="00134873"/>
    <w:rsid w:val="00135321"/>
    <w:rsid w:val="00135B6E"/>
    <w:rsid w:val="001372F9"/>
    <w:rsid w:val="001406EE"/>
    <w:rsid w:val="00140A5E"/>
    <w:rsid w:val="001417E9"/>
    <w:rsid w:val="00142FE4"/>
    <w:rsid w:val="001439B5"/>
    <w:rsid w:val="00144C65"/>
    <w:rsid w:val="00145279"/>
    <w:rsid w:val="001461CF"/>
    <w:rsid w:val="001506AC"/>
    <w:rsid w:val="00150E82"/>
    <w:rsid w:val="00151A89"/>
    <w:rsid w:val="00152627"/>
    <w:rsid w:val="00153646"/>
    <w:rsid w:val="0015464A"/>
    <w:rsid w:val="001559C3"/>
    <w:rsid w:val="00155E46"/>
    <w:rsid w:val="00157C53"/>
    <w:rsid w:val="00160EAB"/>
    <w:rsid w:val="00161C77"/>
    <w:rsid w:val="00162771"/>
    <w:rsid w:val="00162B22"/>
    <w:rsid w:val="00163568"/>
    <w:rsid w:val="0016417A"/>
    <w:rsid w:val="0016460F"/>
    <w:rsid w:val="001646A7"/>
    <w:rsid w:val="00165261"/>
    <w:rsid w:val="00166490"/>
    <w:rsid w:val="001678FA"/>
    <w:rsid w:val="001717C0"/>
    <w:rsid w:val="00171FA1"/>
    <w:rsid w:val="00172363"/>
    <w:rsid w:val="001726F9"/>
    <w:rsid w:val="00173C64"/>
    <w:rsid w:val="00174889"/>
    <w:rsid w:val="00174904"/>
    <w:rsid w:val="00176063"/>
    <w:rsid w:val="001764E8"/>
    <w:rsid w:val="0017691A"/>
    <w:rsid w:val="00176F80"/>
    <w:rsid w:val="00177748"/>
    <w:rsid w:val="0017776E"/>
    <w:rsid w:val="00180F15"/>
    <w:rsid w:val="001812E1"/>
    <w:rsid w:val="00181311"/>
    <w:rsid w:val="0018429C"/>
    <w:rsid w:val="00184B67"/>
    <w:rsid w:val="00185389"/>
    <w:rsid w:val="00185ADA"/>
    <w:rsid w:val="00186763"/>
    <w:rsid w:val="00186D61"/>
    <w:rsid w:val="00187C36"/>
    <w:rsid w:val="0019090D"/>
    <w:rsid w:val="001915BB"/>
    <w:rsid w:val="00191819"/>
    <w:rsid w:val="00191AC6"/>
    <w:rsid w:val="00192061"/>
    <w:rsid w:val="00194761"/>
    <w:rsid w:val="00194A52"/>
    <w:rsid w:val="00194D86"/>
    <w:rsid w:val="00195A2D"/>
    <w:rsid w:val="0019712A"/>
    <w:rsid w:val="00197480"/>
    <w:rsid w:val="001A09BD"/>
    <w:rsid w:val="001A1D67"/>
    <w:rsid w:val="001A2990"/>
    <w:rsid w:val="001A2B9C"/>
    <w:rsid w:val="001A3873"/>
    <w:rsid w:val="001A4146"/>
    <w:rsid w:val="001A57A9"/>
    <w:rsid w:val="001A5D4B"/>
    <w:rsid w:val="001A5E3C"/>
    <w:rsid w:val="001A6425"/>
    <w:rsid w:val="001A6941"/>
    <w:rsid w:val="001A6F94"/>
    <w:rsid w:val="001A7923"/>
    <w:rsid w:val="001A7F79"/>
    <w:rsid w:val="001B0685"/>
    <w:rsid w:val="001B11DB"/>
    <w:rsid w:val="001B26C6"/>
    <w:rsid w:val="001B2F70"/>
    <w:rsid w:val="001B37AF"/>
    <w:rsid w:val="001B3C9F"/>
    <w:rsid w:val="001B4159"/>
    <w:rsid w:val="001B52AE"/>
    <w:rsid w:val="001B5D4E"/>
    <w:rsid w:val="001B650C"/>
    <w:rsid w:val="001B7054"/>
    <w:rsid w:val="001B7D76"/>
    <w:rsid w:val="001C00FC"/>
    <w:rsid w:val="001C107A"/>
    <w:rsid w:val="001C1EB5"/>
    <w:rsid w:val="001C228F"/>
    <w:rsid w:val="001C2466"/>
    <w:rsid w:val="001C2F72"/>
    <w:rsid w:val="001C3FA0"/>
    <w:rsid w:val="001C43C4"/>
    <w:rsid w:val="001C52DD"/>
    <w:rsid w:val="001C7E35"/>
    <w:rsid w:val="001D0750"/>
    <w:rsid w:val="001D1ADF"/>
    <w:rsid w:val="001D1E07"/>
    <w:rsid w:val="001D206A"/>
    <w:rsid w:val="001D319E"/>
    <w:rsid w:val="001D382D"/>
    <w:rsid w:val="001D4600"/>
    <w:rsid w:val="001D4C41"/>
    <w:rsid w:val="001D523B"/>
    <w:rsid w:val="001D5DB3"/>
    <w:rsid w:val="001D6185"/>
    <w:rsid w:val="001D6D3B"/>
    <w:rsid w:val="001D6DDC"/>
    <w:rsid w:val="001E0526"/>
    <w:rsid w:val="001E1E77"/>
    <w:rsid w:val="001E2894"/>
    <w:rsid w:val="001E41F5"/>
    <w:rsid w:val="001E471D"/>
    <w:rsid w:val="001E705C"/>
    <w:rsid w:val="001E719C"/>
    <w:rsid w:val="001E73EC"/>
    <w:rsid w:val="001F013A"/>
    <w:rsid w:val="001F0536"/>
    <w:rsid w:val="001F0C20"/>
    <w:rsid w:val="001F1AB2"/>
    <w:rsid w:val="001F1AE9"/>
    <w:rsid w:val="001F1DC4"/>
    <w:rsid w:val="001F2E40"/>
    <w:rsid w:val="001F3B2C"/>
    <w:rsid w:val="001F3D35"/>
    <w:rsid w:val="001F406F"/>
    <w:rsid w:val="001F4F06"/>
    <w:rsid w:val="001F4F08"/>
    <w:rsid w:val="001F662D"/>
    <w:rsid w:val="001F764F"/>
    <w:rsid w:val="001F7F94"/>
    <w:rsid w:val="00201F11"/>
    <w:rsid w:val="00202197"/>
    <w:rsid w:val="00202B62"/>
    <w:rsid w:val="002031A4"/>
    <w:rsid w:val="002034F2"/>
    <w:rsid w:val="00204C81"/>
    <w:rsid w:val="002064BB"/>
    <w:rsid w:val="00207C99"/>
    <w:rsid w:val="0021184A"/>
    <w:rsid w:val="00211E58"/>
    <w:rsid w:val="002128AE"/>
    <w:rsid w:val="00213771"/>
    <w:rsid w:val="00213CBC"/>
    <w:rsid w:val="0021463B"/>
    <w:rsid w:val="00214B29"/>
    <w:rsid w:val="002154D6"/>
    <w:rsid w:val="002155D6"/>
    <w:rsid w:val="002165D9"/>
    <w:rsid w:val="002166F8"/>
    <w:rsid w:val="00216946"/>
    <w:rsid w:val="00216C2E"/>
    <w:rsid w:val="00217A89"/>
    <w:rsid w:val="00221080"/>
    <w:rsid w:val="00221840"/>
    <w:rsid w:val="0022230D"/>
    <w:rsid w:val="00222450"/>
    <w:rsid w:val="00222CE6"/>
    <w:rsid w:val="00223DDA"/>
    <w:rsid w:val="00225200"/>
    <w:rsid w:val="00225AE1"/>
    <w:rsid w:val="0022630C"/>
    <w:rsid w:val="002276A3"/>
    <w:rsid w:val="00230794"/>
    <w:rsid w:val="00231A24"/>
    <w:rsid w:val="0023461C"/>
    <w:rsid w:val="002354E5"/>
    <w:rsid w:val="00235941"/>
    <w:rsid w:val="00235A0C"/>
    <w:rsid w:val="00237445"/>
    <w:rsid w:val="00237CD3"/>
    <w:rsid w:val="00240308"/>
    <w:rsid w:val="00242CF3"/>
    <w:rsid w:val="0024363F"/>
    <w:rsid w:val="00243DAA"/>
    <w:rsid w:val="00243F65"/>
    <w:rsid w:val="002449C5"/>
    <w:rsid w:val="00245660"/>
    <w:rsid w:val="00246084"/>
    <w:rsid w:val="002460AC"/>
    <w:rsid w:val="00246BC8"/>
    <w:rsid w:val="00247895"/>
    <w:rsid w:val="00247E29"/>
    <w:rsid w:val="00250CFC"/>
    <w:rsid w:val="0025104B"/>
    <w:rsid w:val="002512D9"/>
    <w:rsid w:val="00251B43"/>
    <w:rsid w:val="00251DFC"/>
    <w:rsid w:val="00252766"/>
    <w:rsid w:val="002531D5"/>
    <w:rsid w:val="0025445B"/>
    <w:rsid w:val="00254F4B"/>
    <w:rsid w:val="002571AE"/>
    <w:rsid w:val="002574DD"/>
    <w:rsid w:val="00262A52"/>
    <w:rsid w:val="0026346A"/>
    <w:rsid w:val="002634BF"/>
    <w:rsid w:val="00263CFF"/>
    <w:rsid w:val="002664E0"/>
    <w:rsid w:val="002676FC"/>
    <w:rsid w:val="0027102E"/>
    <w:rsid w:val="0027173E"/>
    <w:rsid w:val="0027294C"/>
    <w:rsid w:val="00272CB3"/>
    <w:rsid w:val="00274430"/>
    <w:rsid w:val="00274AC5"/>
    <w:rsid w:val="00274BA3"/>
    <w:rsid w:val="00274D76"/>
    <w:rsid w:val="00275676"/>
    <w:rsid w:val="00275CE8"/>
    <w:rsid w:val="00276703"/>
    <w:rsid w:val="00277238"/>
    <w:rsid w:val="002802CA"/>
    <w:rsid w:val="00280E4D"/>
    <w:rsid w:val="0028194C"/>
    <w:rsid w:val="00281C2E"/>
    <w:rsid w:val="00281D98"/>
    <w:rsid w:val="00282174"/>
    <w:rsid w:val="0028332F"/>
    <w:rsid w:val="002840C9"/>
    <w:rsid w:val="002844C5"/>
    <w:rsid w:val="00285DE0"/>
    <w:rsid w:val="0028638B"/>
    <w:rsid w:val="002874E5"/>
    <w:rsid w:val="00290A17"/>
    <w:rsid w:val="00290D2C"/>
    <w:rsid w:val="00293A0F"/>
    <w:rsid w:val="002942D5"/>
    <w:rsid w:val="002945C2"/>
    <w:rsid w:val="00294F62"/>
    <w:rsid w:val="0029574E"/>
    <w:rsid w:val="00295840"/>
    <w:rsid w:val="00297803"/>
    <w:rsid w:val="00297DD5"/>
    <w:rsid w:val="002A01CA"/>
    <w:rsid w:val="002A04F5"/>
    <w:rsid w:val="002A1B92"/>
    <w:rsid w:val="002A1BCE"/>
    <w:rsid w:val="002A4B36"/>
    <w:rsid w:val="002A5EDF"/>
    <w:rsid w:val="002A6084"/>
    <w:rsid w:val="002A62CD"/>
    <w:rsid w:val="002A7092"/>
    <w:rsid w:val="002A7513"/>
    <w:rsid w:val="002A77BA"/>
    <w:rsid w:val="002B0C2B"/>
    <w:rsid w:val="002B1F9B"/>
    <w:rsid w:val="002B3B91"/>
    <w:rsid w:val="002B4353"/>
    <w:rsid w:val="002B4D24"/>
    <w:rsid w:val="002B6355"/>
    <w:rsid w:val="002B68D2"/>
    <w:rsid w:val="002B6D00"/>
    <w:rsid w:val="002B7FEA"/>
    <w:rsid w:val="002C0A66"/>
    <w:rsid w:val="002C0F7A"/>
    <w:rsid w:val="002C59F7"/>
    <w:rsid w:val="002C686B"/>
    <w:rsid w:val="002C688C"/>
    <w:rsid w:val="002C7393"/>
    <w:rsid w:val="002C7892"/>
    <w:rsid w:val="002C7ECE"/>
    <w:rsid w:val="002D01F2"/>
    <w:rsid w:val="002D02B7"/>
    <w:rsid w:val="002D2019"/>
    <w:rsid w:val="002D2876"/>
    <w:rsid w:val="002D35F9"/>
    <w:rsid w:val="002D410C"/>
    <w:rsid w:val="002D46DD"/>
    <w:rsid w:val="002D46FC"/>
    <w:rsid w:val="002D549E"/>
    <w:rsid w:val="002D6880"/>
    <w:rsid w:val="002D6B5F"/>
    <w:rsid w:val="002D72FB"/>
    <w:rsid w:val="002D73E8"/>
    <w:rsid w:val="002D7EE0"/>
    <w:rsid w:val="002E12D4"/>
    <w:rsid w:val="002E1FBF"/>
    <w:rsid w:val="002E2024"/>
    <w:rsid w:val="002E2C22"/>
    <w:rsid w:val="002E3D21"/>
    <w:rsid w:val="002E4A2B"/>
    <w:rsid w:val="002E508B"/>
    <w:rsid w:val="002E58B4"/>
    <w:rsid w:val="002E5BE2"/>
    <w:rsid w:val="002E63C1"/>
    <w:rsid w:val="002F07E2"/>
    <w:rsid w:val="002F13CF"/>
    <w:rsid w:val="002F194A"/>
    <w:rsid w:val="002F1FE1"/>
    <w:rsid w:val="002F22E2"/>
    <w:rsid w:val="002F3DBC"/>
    <w:rsid w:val="002F4B76"/>
    <w:rsid w:val="002F52DF"/>
    <w:rsid w:val="002F591F"/>
    <w:rsid w:val="002F59AB"/>
    <w:rsid w:val="002F5C9B"/>
    <w:rsid w:val="002F5D17"/>
    <w:rsid w:val="002F6362"/>
    <w:rsid w:val="002F7C5D"/>
    <w:rsid w:val="00300378"/>
    <w:rsid w:val="003014F0"/>
    <w:rsid w:val="00302D2D"/>
    <w:rsid w:val="00303876"/>
    <w:rsid w:val="00303AED"/>
    <w:rsid w:val="0030429B"/>
    <w:rsid w:val="00304A41"/>
    <w:rsid w:val="00306EFD"/>
    <w:rsid w:val="0030709B"/>
    <w:rsid w:val="003074AE"/>
    <w:rsid w:val="00307EB7"/>
    <w:rsid w:val="003101F9"/>
    <w:rsid w:val="003105A0"/>
    <w:rsid w:val="003128AA"/>
    <w:rsid w:val="003135B4"/>
    <w:rsid w:val="003140C4"/>
    <w:rsid w:val="00314B45"/>
    <w:rsid w:val="00315A10"/>
    <w:rsid w:val="00316806"/>
    <w:rsid w:val="00316999"/>
    <w:rsid w:val="00316AE3"/>
    <w:rsid w:val="00317776"/>
    <w:rsid w:val="00320779"/>
    <w:rsid w:val="00320F81"/>
    <w:rsid w:val="003211FE"/>
    <w:rsid w:val="00321835"/>
    <w:rsid w:val="00322B3E"/>
    <w:rsid w:val="00322BDC"/>
    <w:rsid w:val="003232F6"/>
    <w:rsid w:val="0032384E"/>
    <w:rsid w:val="00323898"/>
    <w:rsid w:val="00326659"/>
    <w:rsid w:val="00327130"/>
    <w:rsid w:val="003272E9"/>
    <w:rsid w:val="003278C8"/>
    <w:rsid w:val="0033179C"/>
    <w:rsid w:val="00331B7A"/>
    <w:rsid w:val="003320AB"/>
    <w:rsid w:val="00332C0E"/>
    <w:rsid w:val="00333210"/>
    <w:rsid w:val="00333B17"/>
    <w:rsid w:val="0033410A"/>
    <w:rsid w:val="00334244"/>
    <w:rsid w:val="003365DB"/>
    <w:rsid w:val="00336B0F"/>
    <w:rsid w:val="00340D8B"/>
    <w:rsid w:val="00341BFF"/>
    <w:rsid w:val="00343749"/>
    <w:rsid w:val="00343E4E"/>
    <w:rsid w:val="00344708"/>
    <w:rsid w:val="00344CD1"/>
    <w:rsid w:val="00345473"/>
    <w:rsid w:val="003501D3"/>
    <w:rsid w:val="00351D94"/>
    <w:rsid w:val="00351DF9"/>
    <w:rsid w:val="003534E4"/>
    <w:rsid w:val="003539A1"/>
    <w:rsid w:val="00353A7F"/>
    <w:rsid w:val="003548C2"/>
    <w:rsid w:val="00354C9D"/>
    <w:rsid w:val="003554A7"/>
    <w:rsid w:val="00355B06"/>
    <w:rsid w:val="00357A68"/>
    <w:rsid w:val="00357ED8"/>
    <w:rsid w:val="00360FC7"/>
    <w:rsid w:val="0036229A"/>
    <w:rsid w:val="00363026"/>
    <w:rsid w:val="00363FDE"/>
    <w:rsid w:val="00364635"/>
    <w:rsid w:val="00365582"/>
    <w:rsid w:val="003657F0"/>
    <w:rsid w:val="00366043"/>
    <w:rsid w:val="00366AF9"/>
    <w:rsid w:val="00367570"/>
    <w:rsid w:val="00367D15"/>
    <w:rsid w:val="00367ED8"/>
    <w:rsid w:val="00370473"/>
    <w:rsid w:val="00370887"/>
    <w:rsid w:val="00370B31"/>
    <w:rsid w:val="00370D0B"/>
    <w:rsid w:val="00371446"/>
    <w:rsid w:val="003715BE"/>
    <w:rsid w:val="00371DA8"/>
    <w:rsid w:val="00371F67"/>
    <w:rsid w:val="00373498"/>
    <w:rsid w:val="003738B8"/>
    <w:rsid w:val="00373E11"/>
    <w:rsid w:val="00374566"/>
    <w:rsid w:val="00375A48"/>
    <w:rsid w:val="003771DD"/>
    <w:rsid w:val="00377685"/>
    <w:rsid w:val="00377A0C"/>
    <w:rsid w:val="00377CC3"/>
    <w:rsid w:val="0038145C"/>
    <w:rsid w:val="00383C0E"/>
    <w:rsid w:val="0038421D"/>
    <w:rsid w:val="0038492D"/>
    <w:rsid w:val="00386782"/>
    <w:rsid w:val="00386EEA"/>
    <w:rsid w:val="0039087D"/>
    <w:rsid w:val="00391627"/>
    <w:rsid w:val="00393567"/>
    <w:rsid w:val="003939AE"/>
    <w:rsid w:val="0039648D"/>
    <w:rsid w:val="00396ACC"/>
    <w:rsid w:val="0039751B"/>
    <w:rsid w:val="003976CB"/>
    <w:rsid w:val="00397F18"/>
    <w:rsid w:val="003A0CB3"/>
    <w:rsid w:val="003A2600"/>
    <w:rsid w:val="003A3008"/>
    <w:rsid w:val="003A33B1"/>
    <w:rsid w:val="003A3A75"/>
    <w:rsid w:val="003A3AA0"/>
    <w:rsid w:val="003A483B"/>
    <w:rsid w:val="003A4A2F"/>
    <w:rsid w:val="003A7193"/>
    <w:rsid w:val="003A7C8D"/>
    <w:rsid w:val="003B0505"/>
    <w:rsid w:val="003B0644"/>
    <w:rsid w:val="003B0DAD"/>
    <w:rsid w:val="003B119F"/>
    <w:rsid w:val="003B1743"/>
    <w:rsid w:val="003B1D8B"/>
    <w:rsid w:val="003B1E0A"/>
    <w:rsid w:val="003B230A"/>
    <w:rsid w:val="003B4EA7"/>
    <w:rsid w:val="003B58D0"/>
    <w:rsid w:val="003B6D64"/>
    <w:rsid w:val="003B7A23"/>
    <w:rsid w:val="003B7AE4"/>
    <w:rsid w:val="003C02A4"/>
    <w:rsid w:val="003C1328"/>
    <w:rsid w:val="003C4786"/>
    <w:rsid w:val="003C6093"/>
    <w:rsid w:val="003C6613"/>
    <w:rsid w:val="003C6847"/>
    <w:rsid w:val="003C6E6A"/>
    <w:rsid w:val="003D31F8"/>
    <w:rsid w:val="003D5E4B"/>
    <w:rsid w:val="003D6695"/>
    <w:rsid w:val="003D729E"/>
    <w:rsid w:val="003D7464"/>
    <w:rsid w:val="003E4188"/>
    <w:rsid w:val="003E44A7"/>
    <w:rsid w:val="003E5D44"/>
    <w:rsid w:val="003E62BF"/>
    <w:rsid w:val="003E6565"/>
    <w:rsid w:val="003E697F"/>
    <w:rsid w:val="003F0B72"/>
    <w:rsid w:val="003F14B2"/>
    <w:rsid w:val="003F290B"/>
    <w:rsid w:val="003F2BCE"/>
    <w:rsid w:val="003F32C6"/>
    <w:rsid w:val="003F3A13"/>
    <w:rsid w:val="003F3E90"/>
    <w:rsid w:val="003F437F"/>
    <w:rsid w:val="003F467B"/>
    <w:rsid w:val="003F5003"/>
    <w:rsid w:val="003F584F"/>
    <w:rsid w:val="003F7146"/>
    <w:rsid w:val="00401D58"/>
    <w:rsid w:val="004026D9"/>
    <w:rsid w:val="004030C4"/>
    <w:rsid w:val="00403827"/>
    <w:rsid w:val="00404272"/>
    <w:rsid w:val="00404569"/>
    <w:rsid w:val="00404B20"/>
    <w:rsid w:val="00405A0E"/>
    <w:rsid w:val="00405D7F"/>
    <w:rsid w:val="0040621C"/>
    <w:rsid w:val="004063BB"/>
    <w:rsid w:val="004073CB"/>
    <w:rsid w:val="00407688"/>
    <w:rsid w:val="004076D4"/>
    <w:rsid w:val="0041127D"/>
    <w:rsid w:val="00412A63"/>
    <w:rsid w:val="00414124"/>
    <w:rsid w:val="0041495D"/>
    <w:rsid w:val="00415039"/>
    <w:rsid w:val="00415105"/>
    <w:rsid w:val="00415CE8"/>
    <w:rsid w:val="0041690C"/>
    <w:rsid w:val="0041765B"/>
    <w:rsid w:val="00417E5F"/>
    <w:rsid w:val="004200A3"/>
    <w:rsid w:val="0042178E"/>
    <w:rsid w:val="00422949"/>
    <w:rsid w:val="0042338E"/>
    <w:rsid w:val="004236AE"/>
    <w:rsid w:val="00423C05"/>
    <w:rsid w:val="004247B7"/>
    <w:rsid w:val="00424921"/>
    <w:rsid w:val="00424CA4"/>
    <w:rsid w:val="0042644E"/>
    <w:rsid w:val="004275F4"/>
    <w:rsid w:val="00430464"/>
    <w:rsid w:val="004311D9"/>
    <w:rsid w:val="00432902"/>
    <w:rsid w:val="00432E52"/>
    <w:rsid w:val="00433812"/>
    <w:rsid w:val="00433C80"/>
    <w:rsid w:val="00434530"/>
    <w:rsid w:val="00434D71"/>
    <w:rsid w:val="00436C19"/>
    <w:rsid w:val="00437F32"/>
    <w:rsid w:val="004413C5"/>
    <w:rsid w:val="00442701"/>
    <w:rsid w:val="00443DDA"/>
    <w:rsid w:val="00444E3A"/>
    <w:rsid w:val="00444F36"/>
    <w:rsid w:val="00445719"/>
    <w:rsid w:val="0044736B"/>
    <w:rsid w:val="004506CA"/>
    <w:rsid w:val="004507D2"/>
    <w:rsid w:val="00450B07"/>
    <w:rsid w:val="004517C2"/>
    <w:rsid w:val="00451C07"/>
    <w:rsid w:val="00452464"/>
    <w:rsid w:val="00453AD5"/>
    <w:rsid w:val="00453F45"/>
    <w:rsid w:val="004541EA"/>
    <w:rsid w:val="0045443B"/>
    <w:rsid w:val="00454B43"/>
    <w:rsid w:val="00454C6B"/>
    <w:rsid w:val="00454DCE"/>
    <w:rsid w:val="00456038"/>
    <w:rsid w:val="004570C1"/>
    <w:rsid w:val="00460AFF"/>
    <w:rsid w:val="00460CFA"/>
    <w:rsid w:val="00461098"/>
    <w:rsid w:val="00461287"/>
    <w:rsid w:val="004616A0"/>
    <w:rsid w:val="004617FD"/>
    <w:rsid w:val="0046279A"/>
    <w:rsid w:val="004639DC"/>
    <w:rsid w:val="0046412E"/>
    <w:rsid w:val="004652A2"/>
    <w:rsid w:val="004659BD"/>
    <w:rsid w:val="004700DE"/>
    <w:rsid w:val="004703F1"/>
    <w:rsid w:val="00470D25"/>
    <w:rsid w:val="0047599C"/>
    <w:rsid w:val="004762F6"/>
    <w:rsid w:val="00476475"/>
    <w:rsid w:val="00477098"/>
    <w:rsid w:val="00480EA7"/>
    <w:rsid w:val="004852FB"/>
    <w:rsid w:val="00485DD4"/>
    <w:rsid w:val="0048665D"/>
    <w:rsid w:val="00487252"/>
    <w:rsid w:val="00487395"/>
    <w:rsid w:val="00491512"/>
    <w:rsid w:val="00491F76"/>
    <w:rsid w:val="00492B0D"/>
    <w:rsid w:val="004946F6"/>
    <w:rsid w:val="00494701"/>
    <w:rsid w:val="00494F6F"/>
    <w:rsid w:val="00495A18"/>
    <w:rsid w:val="00497071"/>
    <w:rsid w:val="0049712B"/>
    <w:rsid w:val="004A08D3"/>
    <w:rsid w:val="004A1386"/>
    <w:rsid w:val="004A515C"/>
    <w:rsid w:val="004A53CE"/>
    <w:rsid w:val="004A6283"/>
    <w:rsid w:val="004A69D2"/>
    <w:rsid w:val="004A7CEF"/>
    <w:rsid w:val="004B0AE9"/>
    <w:rsid w:val="004B1160"/>
    <w:rsid w:val="004B17BB"/>
    <w:rsid w:val="004B1953"/>
    <w:rsid w:val="004B1D74"/>
    <w:rsid w:val="004B3AFE"/>
    <w:rsid w:val="004B3B3B"/>
    <w:rsid w:val="004B65D2"/>
    <w:rsid w:val="004B753B"/>
    <w:rsid w:val="004C0E63"/>
    <w:rsid w:val="004C1F4E"/>
    <w:rsid w:val="004C4622"/>
    <w:rsid w:val="004C4EF4"/>
    <w:rsid w:val="004C580A"/>
    <w:rsid w:val="004C5FB7"/>
    <w:rsid w:val="004C6EE9"/>
    <w:rsid w:val="004C7036"/>
    <w:rsid w:val="004C7C21"/>
    <w:rsid w:val="004C7C84"/>
    <w:rsid w:val="004C7C96"/>
    <w:rsid w:val="004D0D5A"/>
    <w:rsid w:val="004D0F88"/>
    <w:rsid w:val="004D2ADD"/>
    <w:rsid w:val="004D4B74"/>
    <w:rsid w:val="004D5A42"/>
    <w:rsid w:val="004D5FF1"/>
    <w:rsid w:val="004D6448"/>
    <w:rsid w:val="004E14E9"/>
    <w:rsid w:val="004E1B3D"/>
    <w:rsid w:val="004E2AD0"/>
    <w:rsid w:val="004E3786"/>
    <w:rsid w:val="004E3853"/>
    <w:rsid w:val="004E3A2D"/>
    <w:rsid w:val="004E4056"/>
    <w:rsid w:val="004E4B88"/>
    <w:rsid w:val="004E614B"/>
    <w:rsid w:val="004E66E7"/>
    <w:rsid w:val="004E67E7"/>
    <w:rsid w:val="004F100D"/>
    <w:rsid w:val="004F1E70"/>
    <w:rsid w:val="004F339E"/>
    <w:rsid w:val="004F38B6"/>
    <w:rsid w:val="004F5533"/>
    <w:rsid w:val="004F5B0D"/>
    <w:rsid w:val="004F5D0D"/>
    <w:rsid w:val="004F5D38"/>
    <w:rsid w:val="004F6405"/>
    <w:rsid w:val="00500765"/>
    <w:rsid w:val="00500A5D"/>
    <w:rsid w:val="00500C2A"/>
    <w:rsid w:val="00500CAB"/>
    <w:rsid w:val="00500DE0"/>
    <w:rsid w:val="00500F23"/>
    <w:rsid w:val="005021BD"/>
    <w:rsid w:val="00502439"/>
    <w:rsid w:val="0050420C"/>
    <w:rsid w:val="00504590"/>
    <w:rsid w:val="005066C4"/>
    <w:rsid w:val="00510888"/>
    <w:rsid w:val="0051272E"/>
    <w:rsid w:val="00512920"/>
    <w:rsid w:val="00513418"/>
    <w:rsid w:val="00514236"/>
    <w:rsid w:val="005166F6"/>
    <w:rsid w:val="005211E2"/>
    <w:rsid w:val="005211E8"/>
    <w:rsid w:val="005215B2"/>
    <w:rsid w:val="0052170D"/>
    <w:rsid w:val="005226A2"/>
    <w:rsid w:val="00522882"/>
    <w:rsid w:val="00522C93"/>
    <w:rsid w:val="005249D1"/>
    <w:rsid w:val="00524EEA"/>
    <w:rsid w:val="00525D32"/>
    <w:rsid w:val="005265A1"/>
    <w:rsid w:val="0052675E"/>
    <w:rsid w:val="00527052"/>
    <w:rsid w:val="005273F7"/>
    <w:rsid w:val="00530591"/>
    <w:rsid w:val="00530752"/>
    <w:rsid w:val="005310EB"/>
    <w:rsid w:val="00531F06"/>
    <w:rsid w:val="005329BD"/>
    <w:rsid w:val="00534B39"/>
    <w:rsid w:val="005362C4"/>
    <w:rsid w:val="005369A0"/>
    <w:rsid w:val="0053710C"/>
    <w:rsid w:val="005373AA"/>
    <w:rsid w:val="005377F0"/>
    <w:rsid w:val="00537B3F"/>
    <w:rsid w:val="00537E5C"/>
    <w:rsid w:val="0054020F"/>
    <w:rsid w:val="005435AC"/>
    <w:rsid w:val="00543B25"/>
    <w:rsid w:val="00545879"/>
    <w:rsid w:val="005478BB"/>
    <w:rsid w:val="005509C8"/>
    <w:rsid w:val="00551388"/>
    <w:rsid w:val="005521BC"/>
    <w:rsid w:val="00554A43"/>
    <w:rsid w:val="00554B04"/>
    <w:rsid w:val="00554E45"/>
    <w:rsid w:val="00555AAB"/>
    <w:rsid w:val="00555EB0"/>
    <w:rsid w:val="005567FE"/>
    <w:rsid w:val="005602D5"/>
    <w:rsid w:val="0056069B"/>
    <w:rsid w:val="00560F07"/>
    <w:rsid w:val="00561117"/>
    <w:rsid w:val="0056146C"/>
    <w:rsid w:val="005617D1"/>
    <w:rsid w:val="005623CB"/>
    <w:rsid w:val="00564ADA"/>
    <w:rsid w:val="005655C7"/>
    <w:rsid w:val="00565D3B"/>
    <w:rsid w:val="0056622F"/>
    <w:rsid w:val="0056627D"/>
    <w:rsid w:val="0056761E"/>
    <w:rsid w:val="00567AE9"/>
    <w:rsid w:val="0057054F"/>
    <w:rsid w:val="005708A0"/>
    <w:rsid w:val="00570D9F"/>
    <w:rsid w:val="005711C8"/>
    <w:rsid w:val="00571B52"/>
    <w:rsid w:val="00572317"/>
    <w:rsid w:val="00572CE6"/>
    <w:rsid w:val="0057437E"/>
    <w:rsid w:val="005748C7"/>
    <w:rsid w:val="00574A39"/>
    <w:rsid w:val="00575662"/>
    <w:rsid w:val="00577447"/>
    <w:rsid w:val="0058214E"/>
    <w:rsid w:val="00582501"/>
    <w:rsid w:val="00585FB5"/>
    <w:rsid w:val="00586F80"/>
    <w:rsid w:val="00587913"/>
    <w:rsid w:val="00587D4B"/>
    <w:rsid w:val="00591633"/>
    <w:rsid w:val="005923C6"/>
    <w:rsid w:val="00593088"/>
    <w:rsid w:val="00593D92"/>
    <w:rsid w:val="00594CAB"/>
    <w:rsid w:val="005950A4"/>
    <w:rsid w:val="00596136"/>
    <w:rsid w:val="005962F0"/>
    <w:rsid w:val="005963CD"/>
    <w:rsid w:val="00597112"/>
    <w:rsid w:val="005A013C"/>
    <w:rsid w:val="005A0226"/>
    <w:rsid w:val="005A0457"/>
    <w:rsid w:val="005A0B39"/>
    <w:rsid w:val="005A2A9F"/>
    <w:rsid w:val="005A3DB6"/>
    <w:rsid w:val="005A4969"/>
    <w:rsid w:val="005A5DA0"/>
    <w:rsid w:val="005B05EE"/>
    <w:rsid w:val="005B0A97"/>
    <w:rsid w:val="005B0DAC"/>
    <w:rsid w:val="005B1EA2"/>
    <w:rsid w:val="005B4411"/>
    <w:rsid w:val="005B559F"/>
    <w:rsid w:val="005B6AE1"/>
    <w:rsid w:val="005B7D71"/>
    <w:rsid w:val="005C2A16"/>
    <w:rsid w:val="005C2B44"/>
    <w:rsid w:val="005C32CA"/>
    <w:rsid w:val="005C3D9D"/>
    <w:rsid w:val="005C435E"/>
    <w:rsid w:val="005C4471"/>
    <w:rsid w:val="005C45A2"/>
    <w:rsid w:val="005C498B"/>
    <w:rsid w:val="005C4A47"/>
    <w:rsid w:val="005C4AE1"/>
    <w:rsid w:val="005C5A29"/>
    <w:rsid w:val="005C61FD"/>
    <w:rsid w:val="005C6D83"/>
    <w:rsid w:val="005C75D5"/>
    <w:rsid w:val="005D00FE"/>
    <w:rsid w:val="005D043F"/>
    <w:rsid w:val="005D09DA"/>
    <w:rsid w:val="005D0E51"/>
    <w:rsid w:val="005D1059"/>
    <w:rsid w:val="005D1074"/>
    <w:rsid w:val="005D2D61"/>
    <w:rsid w:val="005D3063"/>
    <w:rsid w:val="005D3D5C"/>
    <w:rsid w:val="005D4FF1"/>
    <w:rsid w:val="005D6686"/>
    <w:rsid w:val="005D6EA2"/>
    <w:rsid w:val="005D725B"/>
    <w:rsid w:val="005D7955"/>
    <w:rsid w:val="005D79E8"/>
    <w:rsid w:val="005D7C90"/>
    <w:rsid w:val="005E052D"/>
    <w:rsid w:val="005E0596"/>
    <w:rsid w:val="005E0DB2"/>
    <w:rsid w:val="005E14E4"/>
    <w:rsid w:val="005E178A"/>
    <w:rsid w:val="005E1D88"/>
    <w:rsid w:val="005E2A2E"/>
    <w:rsid w:val="005E4A35"/>
    <w:rsid w:val="005E4C8F"/>
    <w:rsid w:val="005E4D58"/>
    <w:rsid w:val="005E578D"/>
    <w:rsid w:val="005E6484"/>
    <w:rsid w:val="005F1ED5"/>
    <w:rsid w:val="005F2632"/>
    <w:rsid w:val="005F3C69"/>
    <w:rsid w:val="005F3DD1"/>
    <w:rsid w:val="005F475A"/>
    <w:rsid w:val="005F6BE2"/>
    <w:rsid w:val="005F6EA2"/>
    <w:rsid w:val="005F7079"/>
    <w:rsid w:val="005F747C"/>
    <w:rsid w:val="005F7D92"/>
    <w:rsid w:val="00600009"/>
    <w:rsid w:val="00600824"/>
    <w:rsid w:val="00600C87"/>
    <w:rsid w:val="0060538E"/>
    <w:rsid w:val="00606185"/>
    <w:rsid w:val="00606C15"/>
    <w:rsid w:val="00610333"/>
    <w:rsid w:val="00611019"/>
    <w:rsid w:val="006117B1"/>
    <w:rsid w:val="006137C6"/>
    <w:rsid w:val="00613FB1"/>
    <w:rsid w:val="006143ED"/>
    <w:rsid w:val="00616397"/>
    <w:rsid w:val="00617296"/>
    <w:rsid w:val="00617347"/>
    <w:rsid w:val="00617870"/>
    <w:rsid w:val="00617AFD"/>
    <w:rsid w:val="00617C94"/>
    <w:rsid w:val="00617CE8"/>
    <w:rsid w:val="00620EE6"/>
    <w:rsid w:val="006215D4"/>
    <w:rsid w:val="0062273E"/>
    <w:rsid w:val="00622A46"/>
    <w:rsid w:val="00622B98"/>
    <w:rsid w:val="006231A4"/>
    <w:rsid w:val="00623F82"/>
    <w:rsid w:val="00624996"/>
    <w:rsid w:val="00627013"/>
    <w:rsid w:val="006275E0"/>
    <w:rsid w:val="0063122A"/>
    <w:rsid w:val="00631EFB"/>
    <w:rsid w:val="00632DCF"/>
    <w:rsid w:val="006343A5"/>
    <w:rsid w:val="006355E8"/>
    <w:rsid w:val="00635EC6"/>
    <w:rsid w:val="00635EE6"/>
    <w:rsid w:val="0063616A"/>
    <w:rsid w:val="00637345"/>
    <w:rsid w:val="00637477"/>
    <w:rsid w:val="006412F4"/>
    <w:rsid w:val="00643663"/>
    <w:rsid w:val="0064394B"/>
    <w:rsid w:val="00643BB1"/>
    <w:rsid w:val="00643D98"/>
    <w:rsid w:val="00643FE7"/>
    <w:rsid w:val="006446AE"/>
    <w:rsid w:val="006453B3"/>
    <w:rsid w:val="006458F2"/>
    <w:rsid w:val="006465A5"/>
    <w:rsid w:val="00650CEA"/>
    <w:rsid w:val="00651869"/>
    <w:rsid w:val="00651F78"/>
    <w:rsid w:val="006523AE"/>
    <w:rsid w:val="00655514"/>
    <w:rsid w:val="00657072"/>
    <w:rsid w:val="00657D63"/>
    <w:rsid w:val="00662313"/>
    <w:rsid w:val="0066383A"/>
    <w:rsid w:val="00664A6C"/>
    <w:rsid w:val="00666B0E"/>
    <w:rsid w:val="00672C90"/>
    <w:rsid w:val="00672E87"/>
    <w:rsid w:val="00674BF7"/>
    <w:rsid w:val="00676539"/>
    <w:rsid w:val="006765F6"/>
    <w:rsid w:val="006767B8"/>
    <w:rsid w:val="00677805"/>
    <w:rsid w:val="006807B9"/>
    <w:rsid w:val="0068083E"/>
    <w:rsid w:val="0068113C"/>
    <w:rsid w:val="00682C44"/>
    <w:rsid w:val="00682F75"/>
    <w:rsid w:val="0068436E"/>
    <w:rsid w:val="00684F98"/>
    <w:rsid w:val="0068535A"/>
    <w:rsid w:val="00685450"/>
    <w:rsid w:val="00685B6B"/>
    <w:rsid w:val="006872E3"/>
    <w:rsid w:val="00687556"/>
    <w:rsid w:val="00687E8E"/>
    <w:rsid w:val="006924FA"/>
    <w:rsid w:val="00693A89"/>
    <w:rsid w:val="00696106"/>
    <w:rsid w:val="00697D64"/>
    <w:rsid w:val="00697F4B"/>
    <w:rsid w:val="006A037D"/>
    <w:rsid w:val="006A0ED1"/>
    <w:rsid w:val="006A3765"/>
    <w:rsid w:val="006A390A"/>
    <w:rsid w:val="006A4DEF"/>
    <w:rsid w:val="006A5025"/>
    <w:rsid w:val="006A58B6"/>
    <w:rsid w:val="006A6063"/>
    <w:rsid w:val="006A651F"/>
    <w:rsid w:val="006A6DFF"/>
    <w:rsid w:val="006B032D"/>
    <w:rsid w:val="006B10ED"/>
    <w:rsid w:val="006B11B2"/>
    <w:rsid w:val="006B3716"/>
    <w:rsid w:val="006B6099"/>
    <w:rsid w:val="006B6D15"/>
    <w:rsid w:val="006B6E82"/>
    <w:rsid w:val="006B752B"/>
    <w:rsid w:val="006C0C69"/>
    <w:rsid w:val="006C1A5F"/>
    <w:rsid w:val="006C2253"/>
    <w:rsid w:val="006C3F1B"/>
    <w:rsid w:val="006C486E"/>
    <w:rsid w:val="006C4A60"/>
    <w:rsid w:val="006C4F04"/>
    <w:rsid w:val="006C5D36"/>
    <w:rsid w:val="006C5D8C"/>
    <w:rsid w:val="006C5D9C"/>
    <w:rsid w:val="006C779A"/>
    <w:rsid w:val="006C7B3E"/>
    <w:rsid w:val="006D20BB"/>
    <w:rsid w:val="006D2689"/>
    <w:rsid w:val="006D3BDC"/>
    <w:rsid w:val="006D3C7D"/>
    <w:rsid w:val="006D456C"/>
    <w:rsid w:val="006D5592"/>
    <w:rsid w:val="006D680D"/>
    <w:rsid w:val="006D6AE8"/>
    <w:rsid w:val="006E1777"/>
    <w:rsid w:val="006E1ABD"/>
    <w:rsid w:val="006E1B89"/>
    <w:rsid w:val="006E370F"/>
    <w:rsid w:val="006E4399"/>
    <w:rsid w:val="006E57E0"/>
    <w:rsid w:val="006E69F0"/>
    <w:rsid w:val="006E6AD9"/>
    <w:rsid w:val="006E7AB1"/>
    <w:rsid w:val="006F3594"/>
    <w:rsid w:val="006F3B2C"/>
    <w:rsid w:val="006F549A"/>
    <w:rsid w:val="006F5FD0"/>
    <w:rsid w:val="006F7133"/>
    <w:rsid w:val="0070052D"/>
    <w:rsid w:val="0070064F"/>
    <w:rsid w:val="007037E7"/>
    <w:rsid w:val="007044BC"/>
    <w:rsid w:val="0070501D"/>
    <w:rsid w:val="007050F8"/>
    <w:rsid w:val="00705A0E"/>
    <w:rsid w:val="00710AEC"/>
    <w:rsid w:val="00710D17"/>
    <w:rsid w:val="0071250B"/>
    <w:rsid w:val="00712AB6"/>
    <w:rsid w:val="00712EC2"/>
    <w:rsid w:val="007139E0"/>
    <w:rsid w:val="00714834"/>
    <w:rsid w:val="00715749"/>
    <w:rsid w:val="00717465"/>
    <w:rsid w:val="00721834"/>
    <w:rsid w:val="00723514"/>
    <w:rsid w:val="0072382D"/>
    <w:rsid w:val="00724742"/>
    <w:rsid w:val="00725242"/>
    <w:rsid w:val="00725461"/>
    <w:rsid w:val="00725709"/>
    <w:rsid w:val="00725E76"/>
    <w:rsid w:val="00725F3B"/>
    <w:rsid w:val="00725F49"/>
    <w:rsid w:val="00727B74"/>
    <w:rsid w:val="00730A56"/>
    <w:rsid w:val="00731249"/>
    <w:rsid w:val="00731496"/>
    <w:rsid w:val="00731A13"/>
    <w:rsid w:val="0073230A"/>
    <w:rsid w:val="0073339B"/>
    <w:rsid w:val="00734679"/>
    <w:rsid w:val="00734B00"/>
    <w:rsid w:val="00735331"/>
    <w:rsid w:val="00735B6C"/>
    <w:rsid w:val="0073652B"/>
    <w:rsid w:val="00736B77"/>
    <w:rsid w:val="00736E30"/>
    <w:rsid w:val="00737A53"/>
    <w:rsid w:val="00740DBC"/>
    <w:rsid w:val="00740DC9"/>
    <w:rsid w:val="00741375"/>
    <w:rsid w:val="00741929"/>
    <w:rsid w:val="0074194B"/>
    <w:rsid w:val="00741E5D"/>
    <w:rsid w:val="00742E4B"/>
    <w:rsid w:val="0074428D"/>
    <w:rsid w:val="0074691E"/>
    <w:rsid w:val="00747DAF"/>
    <w:rsid w:val="00750CD3"/>
    <w:rsid w:val="00750FE3"/>
    <w:rsid w:val="00751CB7"/>
    <w:rsid w:val="00751E8A"/>
    <w:rsid w:val="00752139"/>
    <w:rsid w:val="007524E7"/>
    <w:rsid w:val="007531D1"/>
    <w:rsid w:val="0075457F"/>
    <w:rsid w:val="007551DF"/>
    <w:rsid w:val="00755CB3"/>
    <w:rsid w:val="00756E04"/>
    <w:rsid w:val="007570F9"/>
    <w:rsid w:val="007611B1"/>
    <w:rsid w:val="00761246"/>
    <w:rsid w:val="00761413"/>
    <w:rsid w:val="00761F78"/>
    <w:rsid w:val="00762437"/>
    <w:rsid w:val="00762A81"/>
    <w:rsid w:val="00765144"/>
    <w:rsid w:val="00765754"/>
    <w:rsid w:val="007666BF"/>
    <w:rsid w:val="00766792"/>
    <w:rsid w:val="007669AF"/>
    <w:rsid w:val="00766C82"/>
    <w:rsid w:val="0076737F"/>
    <w:rsid w:val="007703C8"/>
    <w:rsid w:val="00771AA0"/>
    <w:rsid w:val="00772914"/>
    <w:rsid w:val="007759FE"/>
    <w:rsid w:val="007762D2"/>
    <w:rsid w:val="00777F88"/>
    <w:rsid w:val="00781C45"/>
    <w:rsid w:val="00783F5A"/>
    <w:rsid w:val="00784FE7"/>
    <w:rsid w:val="00785E6E"/>
    <w:rsid w:val="00786171"/>
    <w:rsid w:val="00786B74"/>
    <w:rsid w:val="007874CE"/>
    <w:rsid w:val="00787D17"/>
    <w:rsid w:val="00790070"/>
    <w:rsid w:val="007904C2"/>
    <w:rsid w:val="007905AC"/>
    <w:rsid w:val="00791E73"/>
    <w:rsid w:val="00791EAC"/>
    <w:rsid w:val="00792CE8"/>
    <w:rsid w:val="007930EE"/>
    <w:rsid w:val="0079480D"/>
    <w:rsid w:val="00794C22"/>
    <w:rsid w:val="007953C6"/>
    <w:rsid w:val="007954E3"/>
    <w:rsid w:val="00795DB5"/>
    <w:rsid w:val="0079761A"/>
    <w:rsid w:val="007A06F7"/>
    <w:rsid w:val="007A2753"/>
    <w:rsid w:val="007A2921"/>
    <w:rsid w:val="007A2ECC"/>
    <w:rsid w:val="007A3083"/>
    <w:rsid w:val="007A37EE"/>
    <w:rsid w:val="007A542B"/>
    <w:rsid w:val="007A6FA1"/>
    <w:rsid w:val="007A73B8"/>
    <w:rsid w:val="007B07AF"/>
    <w:rsid w:val="007B331C"/>
    <w:rsid w:val="007B6BCA"/>
    <w:rsid w:val="007B6EE2"/>
    <w:rsid w:val="007C05ED"/>
    <w:rsid w:val="007C16C3"/>
    <w:rsid w:val="007C32B5"/>
    <w:rsid w:val="007C33DE"/>
    <w:rsid w:val="007C35C3"/>
    <w:rsid w:val="007C3FD3"/>
    <w:rsid w:val="007C4242"/>
    <w:rsid w:val="007C5846"/>
    <w:rsid w:val="007C6028"/>
    <w:rsid w:val="007C6462"/>
    <w:rsid w:val="007D0961"/>
    <w:rsid w:val="007D14DD"/>
    <w:rsid w:val="007D1916"/>
    <w:rsid w:val="007D2943"/>
    <w:rsid w:val="007D404B"/>
    <w:rsid w:val="007D659B"/>
    <w:rsid w:val="007E1046"/>
    <w:rsid w:val="007E732E"/>
    <w:rsid w:val="007F0423"/>
    <w:rsid w:val="007F0A5D"/>
    <w:rsid w:val="007F3DE4"/>
    <w:rsid w:val="007F4DB6"/>
    <w:rsid w:val="007F681A"/>
    <w:rsid w:val="007F685D"/>
    <w:rsid w:val="0080076D"/>
    <w:rsid w:val="00800A0E"/>
    <w:rsid w:val="00802ECE"/>
    <w:rsid w:val="008032F0"/>
    <w:rsid w:val="00803607"/>
    <w:rsid w:val="00804F27"/>
    <w:rsid w:val="008072BA"/>
    <w:rsid w:val="00807936"/>
    <w:rsid w:val="00807E08"/>
    <w:rsid w:val="00810953"/>
    <w:rsid w:val="00811BC8"/>
    <w:rsid w:val="00811E34"/>
    <w:rsid w:val="00812F9A"/>
    <w:rsid w:val="00812FF5"/>
    <w:rsid w:val="00813219"/>
    <w:rsid w:val="00813B2A"/>
    <w:rsid w:val="0081452E"/>
    <w:rsid w:val="00814AEE"/>
    <w:rsid w:val="0081539A"/>
    <w:rsid w:val="00815B36"/>
    <w:rsid w:val="00815C21"/>
    <w:rsid w:val="008164A7"/>
    <w:rsid w:val="00817C92"/>
    <w:rsid w:val="008202FC"/>
    <w:rsid w:val="008209C1"/>
    <w:rsid w:val="008211C9"/>
    <w:rsid w:val="0082187C"/>
    <w:rsid w:val="00822428"/>
    <w:rsid w:val="008226BA"/>
    <w:rsid w:val="00822B09"/>
    <w:rsid w:val="00823540"/>
    <w:rsid w:val="008236E5"/>
    <w:rsid w:val="00823793"/>
    <w:rsid w:val="008237EE"/>
    <w:rsid w:val="00831419"/>
    <w:rsid w:val="0083196E"/>
    <w:rsid w:val="00831B0D"/>
    <w:rsid w:val="008327DA"/>
    <w:rsid w:val="00832D13"/>
    <w:rsid w:val="00834EA8"/>
    <w:rsid w:val="008361D7"/>
    <w:rsid w:val="00837495"/>
    <w:rsid w:val="0083773B"/>
    <w:rsid w:val="008379CA"/>
    <w:rsid w:val="00840375"/>
    <w:rsid w:val="00840887"/>
    <w:rsid w:val="00840948"/>
    <w:rsid w:val="008411DF"/>
    <w:rsid w:val="00841250"/>
    <w:rsid w:val="0084260C"/>
    <w:rsid w:val="0084302E"/>
    <w:rsid w:val="008444E3"/>
    <w:rsid w:val="00844684"/>
    <w:rsid w:val="00844C2E"/>
    <w:rsid w:val="00845803"/>
    <w:rsid w:val="00846358"/>
    <w:rsid w:val="008466CA"/>
    <w:rsid w:val="00847192"/>
    <w:rsid w:val="00847AEF"/>
    <w:rsid w:val="00850B55"/>
    <w:rsid w:val="00850E08"/>
    <w:rsid w:val="00851AD1"/>
    <w:rsid w:val="008531DE"/>
    <w:rsid w:val="00854DC1"/>
    <w:rsid w:val="00855908"/>
    <w:rsid w:val="008572E9"/>
    <w:rsid w:val="008575E3"/>
    <w:rsid w:val="00857B25"/>
    <w:rsid w:val="008606B8"/>
    <w:rsid w:val="00860898"/>
    <w:rsid w:val="00860B68"/>
    <w:rsid w:val="00861092"/>
    <w:rsid w:val="00862844"/>
    <w:rsid w:val="00864832"/>
    <w:rsid w:val="008654F1"/>
    <w:rsid w:val="008664FC"/>
    <w:rsid w:val="008666CF"/>
    <w:rsid w:val="00866D22"/>
    <w:rsid w:val="008720F5"/>
    <w:rsid w:val="00872611"/>
    <w:rsid w:val="00873852"/>
    <w:rsid w:val="00873AEB"/>
    <w:rsid w:val="0087444B"/>
    <w:rsid w:val="00874751"/>
    <w:rsid w:val="00874A33"/>
    <w:rsid w:val="00874A90"/>
    <w:rsid w:val="00875972"/>
    <w:rsid w:val="00875A02"/>
    <w:rsid w:val="00875A64"/>
    <w:rsid w:val="008768E6"/>
    <w:rsid w:val="0087723C"/>
    <w:rsid w:val="00877646"/>
    <w:rsid w:val="0087764C"/>
    <w:rsid w:val="008802ED"/>
    <w:rsid w:val="00880C79"/>
    <w:rsid w:val="00881B5B"/>
    <w:rsid w:val="00881C57"/>
    <w:rsid w:val="00882589"/>
    <w:rsid w:val="00883453"/>
    <w:rsid w:val="00885139"/>
    <w:rsid w:val="00885484"/>
    <w:rsid w:val="0088561A"/>
    <w:rsid w:val="00885936"/>
    <w:rsid w:val="00885A85"/>
    <w:rsid w:val="008863DA"/>
    <w:rsid w:val="00886579"/>
    <w:rsid w:val="00886AB4"/>
    <w:rsid w:val="00886BC9"/>
    <w:rsid w:val="008917E0"/>
    <w:rsid w:val="00892159"/>
    <w:rsid w:val="00893036"/>
    <w:rsid w:val="00893BF7"/>
    <w:rsid w:val="00896C83"/>
    <w:rsid w:val="008A06E2"/>
    <w:rsid w:val="008A1AF8"/>
    <w:rsid w:val="008A247C"/>
    <w:rsid w:val="008A2ADA"/>
    <w:rsid w:val="008A3396"/>
    <w:rsid w:val="008A3D83"/>
    <w:rsid w:val="008A4164"/>
    <w:rsid w:val="008A4BA7"/>
    <w:rsid w:val="008A4D6C"/>
    <w:rsid w:val="008A52A0"/>
    <w:rsid w:val="008A6669"/>
    <w:rsid w:val="008A6F44"/>
    <w:rsid w:val="008A788C"/>
    <w:rsid w:val="008B02F5"/>
    <w:rsid w:val="008B0AD7"/>
    <w:rsid w:val="008B0FBA"/>
    <w:rsid w:val="008B13F4"/>
    <w:rsid w:val="008B212B"/>
    <w:rsid w:val="008B2FCC"/>
    <w:rsid w:val="008B364E"/>
    <w:rsid w:val="008B48C0"/>
    <w:rsid w:val="008B4C69"/>
    <w:rsid w:val="008B55FA"/>
    <w:rsid w:val="008B6194"/>
    <w:rsid w:val="008B6CF9"/>
    <w:rsid w:val="008B72A3"/>
    <w:rsid w:val="008B7DC4"/>
    <w:rsid w:val="008C09ED"/>
    <w:rsid w:val="008C230F"/>
    <w:rsid w:val="008C2ACA"/>
    <w:rsid w:val="008C41DA"/>
    <w:rsid w:val="008C4EDC"/>
    <w:rsid w:val="008C516E"/>
    <w:rsid w:val="008C5716"/>
    <w:rsid w:val="008C6BD3"/>
    <w:rsid w:val="008C7E78"/>
    <w:rsid w:val="008D050C"/>
    <w:rsid w:val="008D066B"/>
    <w:rsid w:val="008D11E7"/>
    <w:rsid w:val="008D17C9"/>
    <w:rsid w:val="008D2C66"/>
    <w:rsid w:val="008D333C"/>
    <w:rsid w:val="008D3A1C"/>
    <w:rsid w:val="008D3DBE"/>
    <w:rsid w:val="008D4929"/>
    <w:rsid w:val="008D4D1D"/>
    <w:rsid w:val="008D4E2C"/>
    <w:rsid w:val="008D6286"/>
    <w:rsid w:val="008D7411"/>
    <w:rsid w:val="008D7803"/>
    <w:rsid w:val="008D7EE5"/>
    <w:rsid w:val="008E0137"/>
    <w:rsid w:val="008E0570"/>
    <w:rsid w:val="008E186B"/>
    <w:rsid w:val="008E22C0"/>
    <w:rsid w:val="008E2FEE"/>
    <w:rsid w:val="008E3140"/>
    <w:rsid w:val="008E442B"/>
    <w:rsid w:val="008E4566"/>
    <w:rsid w:val="008E4E2C"/>
    <w:rsid w:val="008E5BF1"/>
    <w:rsid w:val="008E6A38"/>
    <w:rsid w:val="008E768E"/>
    <w:rsid w:val="008F0671"/>
    <w:rsid w:val="008F1292"/>
    <w:rsid w:val="008F1DA9"/>
    <w:rsid w:val="008F1EF7"/>
    <w:rsid w:val="008F2565"/>
    <w:rsid w:val="008F2CD8"/>
    <w:rsid w:val="008F5074"/>
    <w:rsid w:val="008F50D8"/>
    <w:rsid w:val="008F6069"/>
    <w:rsid w:val="008F6E75"/>
    <w:rsid w:val="008F746D"/>
    <w:rsid w:val="008F7C41"/>
    <w:rsid w:val="008F7E96"/>
    <w:rsid w:val="00901CA8"/>
    <w:rsid w:val="00901E36"/>
    <w:rsid w:val="00902E2F"/>
    <w:rsid w:val="009041DD"/>
    <w:rsid w:val="00905284"/>
    <w:rsid w:val="009056DC"/>
    <w:rsid w:val="00905C9E"/>
    <w:rsid w:val="009060C7"/>
    <w:rsid w:val="00907C50"/>
    <w:rsid w:val="00907CA4"/>
    <w:rsid w:val="00910925"/>
    <w:rsid w:val="00910A97"/>
    <w:rsid w:val="00914652"/>
    <w:rsid w:val="0091595E"/>
    <w:rsid w:val="00917814"/>
    <w:rsid w:val="00917897"/>
    <w:rsid w:val="0092015A"/>
    <w:rsid w:val="00921260"/>
    <w:rsid w:val="009216D0"/>
    <w:rsid w:val="00922A13"/>
    <w:rsid w:val="00924C9B"/>
    <w:rsid w:val="00925CD8"/>
    <w:rsid w:val="00925EA8"/>
    <w:rsid w:val="0092626F"/>
    <w:rsid w:val="00926338"/>
    <w:rsid w:val="00927353"/>
    <w:rsid w:val="00927A35"/>
    <w:rsid w:val="0093095B"/>
    <w:rsid w:val="00931911"/>
    <w:rsid w:val="00931A1C"/>
    <w:rsid w:val="009322F7"/>
    <w:rsid w:val="00932411"/>
    <w:rsid w:val="00934AC1"/>
    <w:rsid w:val="00934C65"/>
    <w:rsid w:val="0094004C"/>
    <w:rsid w:val="00941FED"/>
    <w:rsid w:val="00943352"/>
    <w:rsid w:val="009437E7"/>
    <w:rsid w:val="00944937"/>
    <w:rsid w:val="00944CC0"/>
    <w:rsid w:val="00945DED"/>
    <w:rsid w:val="00946056"/>
    <w:rsid w:val="0094624C"/>
    <w:rsid w:val="00946F8E"/>
    <w:rsid w:val="0094787A"/>
    <w:rsid w:val="00947C3F"/>
    <w:rsid w:val="00950A16"/>
    <w:rsid w:val="0095352B"/>
    <w:rsid w:val="00953E57"/>
    <w:rsid w:val="009550B6"/>
    <w:rsid w:val="009557AC"/>
    <w:rsid w:val="0095593D"/>
    <w:rsid w:val="009566BB"/>
    <w:rsid w:val="009573D2"/>
    <w:rsid w:val="00961095"/>
    <w:rsid w:val="009610AD"/>
    <w:rsid w:val="009627D6"/>
    <w:rsid w:val="0096336D"/>
    <w:rsid w:val="009638B8"/>
    <w:rsid w:val="00964BFA"/>
    <w:rsid w:val="00964F89"/>
    <w:rsid w:val="00964F9E"/>
    <w:rsid w:val="009658E8"/>
    <w:rsid w:val="00966212"/>
    <w:rsid w:val="009678AA"/>
    <w:rsid w:val="00970B58"/>
    <w:rsid w:val="009710F5"/>
    <w:rsid w:val="00972C0A"/>
    <w:rsid w:val="0097422D"/>
    <w:rsid w:val="00974FF5"/>
    <w:rsid w:val="00977B71"/>
    <w:rsid w:val="00980456"/>
    <w:rsid w:val="009818FB"/>
    <w:rsid w:val="0098194B"/>
    <w:rsid w:val="00982C8D"/>
    <w:rsid w:val="009838A3"/>
    <w:rsid w:val="00983F97"/>
    <w:rsid w:val="00985082"/>
    <w:rsid w:val="0098538B"/>
    <w:rsid w:val="00985A3C"/>
    <w:rsid w:val="00986044"/>
    <w:rsid w:val="009909B2"/>
    <w:rsid w:val="009924AC"/>
    <w:rsid w:val="009938EA"/>
    <w:rsid w:val="00993AE8"/>
    <w:rsid w:val="0099410A"/>
    <w:rsid w:val="00994E65"/>
    <w:rsid w:val="0099600F"/>
    <w:rsid w:val="00996D86"/>
    <w:rsid w:val="009977DE"/>
    <w:rsid w:val="009A1122"/>
    <w:rsid w:val="009A18FA"/>
    <w:rsid w:val="009A2C54"/>
    <w:rsid w:val="009A382E"/>
    <w:rsid w:val="009A3E74"/>
    <w:rsid w:val="009A4193"/>
    <w:rsid w:val="009A48F5"/>
    <w:rsid w:val="009A54FC"/>
    <w:rsid w:val="009A68D9"/>
    <w:rsid w:val="009A69AD"/>
    <w:rsid w:val="009A74C3"/>
    <w:rsid w:val="009B16D1"/>
    <w:rsid w:val="009B1D88"/>
    <w:rsid w:val="009B2266"/>
    <w:rsid w:val="009B285E"/>
    <w:rsid w:val="009B29E1"/>
    <w:rsid w:val="009B2D40"/>
    <w:rsid w:val="009B30C7"/>
    <w:rsid w:val="009B32AD"/>
    <w:rsid w:val="009B3578"/>
    <w:rsid w:val="009B35A1"/>
    <w:rsid w:val="009B49D9"/>
    <w:rsid w:val="009B5501"/>
    <w:rsid w:val="009B6C13"/>
    <w:rsid w:val="009B798E"/>
    <w:rsid w:val="009C1858"/>
    <w:rsid w:val="009C1C9E"/>
    <w:rsid w:val="009C209F"/>
    <w:rsid w:val="009C2493"/>
    <w:rsid w:val="009C27A0"/>
    <w:rsid w:val="009C323D"/>
    <w:rsid w:val="009C4359"/>
    <w:rsid w:val="009C43C3"/>
    <w:rsid w:val="009C4695"/>
    <w:rsid w:val="009C47A1"/>
    <w:rsid w:val="009C5834"/>
    <w:rsid w:val="009C7DAA"/>
    <w:rsid w:val="009D0ABA"/>
    <w:rsid w:val="009D2D92"/>
    <w:rsid w:val="009D31C0"/>
    <w:rsid w:val="009D4455"/>
    <w:rsid w:val="009D478A"/>
    <w:rsid w:val="009D482A"/>
    <w:rsid w:val="009D5095"/>
    <w:rsid w:val="009D6D05"/>
    <w:rsid w:val="009D73BB"/>
    <w:rsid w:val="009E00DE"/>
    <w:rsid w:val="009E0216"/>
    <w:rsid w:val="009E179E"/>
    <w:rsid w:val="009E3036"/>
    <w:rsid w:val="009E4265"/>
    <w:rsid w:val="009E4D2C"/>
    <w:rsid w:val="009E5882"/>
    <w:rsid w:val="009E5DAB"/>
    <w:rsid w:val="009E5F20"/>
    <w:rsid w:val="009E6C31"/>
    <w:rsid w:val="009F1A40"/>
    <w:rsid w:val="009F1C15"/>
    <w:rsid w:val="009F2171"/>
    <w:rsid w:val="009F25C2"/>
    <w:rsid w:val="009F26E5"/>
    <w:rsid w:val="009F2F33"/>
    <w:rsid w:val="009F36EC"/>
    <w:rsid w:val="009F4359"/>
    <w:rsid w:val="009F72D1"/>
    <w:rsid w:val="00A00A8D"/>
    <w:rsid w:val="00A01A70"/>
    <w:rsid w:val="00A0311D"/>
    <w:rsid w:val="00A03443"/>
    <w:rsid w:val="00A03C36"/>
    <w:rsid w:val="00A03FD6"/>
    <w:rsid w:val="00A044E7"/>
    <w:rsid w:val="00A04A70"/>
    <w:rsid w:val="00A05D11"/>
    <w:rsid w:val="00A05F5E"/>
    <w:rsid w:val="00A06476"/>
    <w:rsid w:val="00A064F4"/>
    <w:rsid w:val="00A065D9"/>
    <w:rsid w:val="00A06B0D"/>
    <w:rsid w:val="00A105E2"/>
    <w:rsid w:val="00A11ADE"/>
    <w:rsid w:val="00A132DE"/>
    <w:rsid w:val="00A14CDA"/>
    <w:rsid w:val="00A205B0"/>
    <w:rsid w:val="00A21983"/>
    <w:rsid w:val="00A22393"/>
    <w:rsid w:val="00A22718"/>
    <w:rsid w:val="00A22E43"/>
    <w:rsid w:val="00A242CA"/>
    <w:rsid w:val="00A2441D"/>
    <w:rsid w:val="00A24718"/>
    <w:rsid w:val="00A2527F"/>
    <w:rsid w:val="00A2567A"/>
    <w:rsid w:val="00A26660"/>
    <w:rsid w:val="00A26896"/>
    <w:rsid w:val="00A2774B"/>
    <w:rsid w:val="00A27874"/>
    <w:rsid w:val="00A27C25"/>
    <w:rsid w:val="00A306A9"/>
    <w:rsid w:val="00A340E2"/>
    <w:rsid w:val="00A347FA"/>
    <w:rsid w:val="00A34B69"/>
    <w:rsid w:val="00A35C5C"/>
    <w:rsid w:val="00A405E1"/>
    <w:rsid w:val="00A415C3"/>
    <w:rsid w:val="00A427A1"/>
    <w:rsid w:val="00A467BF"/>
    <w:rsid w:val="00A468FB"/>
    <w:rsid w:val="00A47E50"/>
    <w:rsid w:val="00A47FA6"/>
    <w:rsid w:val="00A51B72"/>
    <w:rsid w:val="00A51E7C"/>
    <w:rsid w:val="00A52AC7"/>
    <w:rsid w:val="00A52BEA"/>
    <w:rsid w:val="00A539EC"/>
    <w:rsid w:val="00A54D4D"/>
    <w:rsid w:val="00A55319"/>
    <w:rsid w:val="00A55C67"/>
    <w:rsid w:val="00A55FE0"/>
    <w:rsid w:val="00A56764"/>
    <w:rsid w:val="00A569AE"/>
    <w:rsid w:val="00A60038"/>
    <w:rsid w:val="00A60A68"/>
    <w:rsid w:val="00A6170E"/>
    <w:rsid w:val="00A61C30"/>
    <w:rsid w:val="00A62034"/>
    <w:rsid w:val="00A6281E"/>
    <w:rsid w:val="00A62A6F"/>
    <w:rsid w:val="00A6312B"/>
    <w:rsid w:val="00A634EB"/>
    <w:rsid w:val="00A64931"/>
    <w:rsid w:val="00A64EC0"/>
    <w:rsid w:val="00A65445"/>
    <w:rsid w:val="00A671DB"/>
    <w:rsid w:val="00A71817"/>
    <w:rsid w:val="00A736EB"/>
    <w:rsid w:val="00A747A4"/>
    <w:rsid w:val="00A74852"/>
    <w:rsid w:val="00A75489"/>
    <w:rsid w:val="00A75612"/>
    <w:rsid w:val="00A76096"/>
    <w:rsid w:val="00A76840"/>
    <w:rsid w:val="00A76C8D"/>
    <w:rsid w:val="00A80651"/>
    <w:rsid w:val="00A80C2E"/>
    <w:rsid w:val="00A818B3"/>
    <w:rsid w:val="00A8246C"/>
    <w:rsid w:val="00A82C23"/>
    <w:rsid w:val="00A857BF"/>
    <w:rsid w:val="00A86CC2"/>
    <w:rsid w:val="00A8772D"/>
    <w:rsid w:val="00A901F9"/>
    <w:rsid w:val="00A90B5A"/>
    <w:rsid w:val="00A90C5D"/>
    <w:rsid w:val="00A919DA"/>
    <w:rsid w:val="00A924B8"/>
    <w:rsid w:val="00A936F8"/>
    <w:rsid w:val="00A939CF"/>
    <w:rsid w:val="00A93E9B"/>
    <w:rsid w:val="00A94720"/>
    <w:rsid w:val="00A947DE"/>
    <w:rsid w:val="00A96BDC"/>
    <w:rsid w:val="00A96E74"/>
    <w:rsid w:val="00A970F2"/>
    <w:rsid w:val="00A973A4"/>
    <w:rsid w:val="00A9795E"/>
    <w:rsid w:val="00AA0F53"/>
    <w:rsid w:val="00AA10C1"/>
    <w:rsid w:val="00AA12C7"/>
    <w:rsid w:val="00AA1951"/>
    <w:rsid w:val="00AA1FE6"/>
    <w:rsid w:val="00AA2E63"/>
    <w:rsid w:val="00AA43F1"/>
    <w:rsid w:val="00AA6305"/>
    <w:rsid w:val="00AA68BC"/>
    <w:rsid w:val="00AA6B86"/>
    <w:rsid w:val="00AA7EC9"/>
    <w:rsid w:val="00AB058D"/>
    <w:rsid w:val="00AB09DA"/>
    <w:rsid w:val="00AB193D"/>
    <w:rsid w:val="00AB28E8"/>
    <w:rsid w:val="00AB351E"/>
    <w:rsid w:val="00AB484F"/>
    <w:rsid w:val="00AB52A6"/>
    <w:rsid w:val="00AB5EF8"/>
    <w:rsid w:val="00AB6706"/>
    <w:rsid w:val="00AC015B"/>
    <w:rsid w:val="00AC03BD"/>
    <w:rsid w:val="00AC04D7"/>
    <w:rsid w:val="00AC1DA2"/>
    <w:rsid w:val="00AC2263"/>
    <w:rsid w:val="00AC353D"/>
    <w:rsid w:val="00AC3F16"/>
    <w:rsid w:val="00AC4105"/>
    <w:rsid w:val="00AC43B3"/>
    <w:rsid w:val="00AC5EA6"/>
    <w:rsid w:val="00AC5FFF"/>
    <w:rsid w:val="00AC66EF"/>
    <w:rsid w:val="00AC6C12"/>
    <w:rsid w:val="00AC70CB"/>
    <w:rsid w:val="00AC73FD"/>
    <w:rsid w:val="00AD076D"/>
    <w:rsid w:val="00AD39D5"/>
    <w:rsid w:val="00AD4914"/>
    <w:rsid w:val="00AD4DC6"/>
    <w:rsid w:val="00AD5033"/>
    <w:rsid w:val="00AD5A54"/>
    <w:rsid w:val="00AD7292"/>
    <w:rsid w:val="00AE0364"/>
    <w:rsid w:val="00AE1ACE"/>
    <w:rsid w:val="00AE20CD"/>
    <w:rsid w:val="00AE2B1D"/>
    <w:rsid w:val="00AE320C"/>
    <w:rsid w:val="00AE4EA8"/>
    <w:rsid w:val="00AE4FDB"/>
    <w:rsid w:val="00AE5065"/>
    <w:rsid w:val="00AE6265"/>
    <w:rsid w:val="00AE6340"/>
    <w:rsid w:val="00AE68F6"/>
    <w:rsid w:val="00AE6E97"/>
    <w:rsid w:val="00AF0BD5"/>
    <w:rsid w:val="00AF202B"/>
    <w:rsid w:val="00AF2554"/>
    <w:rsid w:val="00AF30CC"/>
    <w:rsid w:val="00AF314B"/>
    <w:rsid w:val="00AF39D3"/>
    <w:rsid w:val="00AF573C"/>
    <w:rsid w:val="00AF6153"/>
    <w:rsid w:val="00AF6751"/>
    <w:rsid w:val="00AF686E"/>
    <w:rsid w:val="00AF7E37"/>
    <w:rsid w:val="00AF7EA0"/>
    <w:rsid w:val="00AF7FD3"/>
    <w:rsid w:val="00B0004E"/>
    <w:rsid w:val="00B0192A"/>
    <w:rsid w:val="00B01CA9"/>
    <w:rsid w:val="00B02DB1"/>
    <w:rsid w:val="00B0473F"/>
    <w:rsid w:val="00B06F5A"/>
    <w:rsid w:val="00B06F84"/>
    <w:rsid w:val="00B07B23"/>
    <w:rsid w:val="00B07D8E"/>
    <w:rsid w:val="00B1014E"/>
    <w:rsid w:val="00B10A77"/>
    <w:rsid w:val="00B10F34"/>
    <w:rsid w:val="00B11CD4"/>
    <w:rsid w:val="00B11CD8"/>
    <w:rsid w:val="00B11CEC"/>
    <w:rsid w:val="00B129F1"/>
    <w:rsid w:val="00B13187"/>
    <w:rsid w:val="00B13E86"/>
    <w:rsid w:val="00B146F4"/>
    <w:rsid w:val="00B14FF8"/>
    <w:rsid w:val="00B15A48"/>
    <w:rsid w:val="00B16448"/>
    <w:rsid w:val="00B16C52"/>
    <w:rsid w:val="00B171C0"/>
    <w:rsid w:val="00B17E74"/>
    <w:rsid w:val="00B20426"/>
    <w:rsid w:val="00B20C8A"/>
    <w:rsid w:val="00B21871"/>
    <w:rsid w:val="00B22324"/>
    <w:rsid w:val="00B22E72"/>
    <w:rsid w:val="00B238E1"/>
    <w:rsid w:val="00B25E94"/>
    <w:rsid w:val="00B26466"/>
    <w:rsid w:val="00B274A3"/>
    <w:rsid w:val="00B315EC"/>
    <w:rsid w:val="00B31930"/>
    <w:rsid w:val="00B31FE6"/>
    <w:rsid w:val="00B3343B"/>
    <w:rsid w:val="00B3355B"/>
    <w:rsid w:val="00B33928"/>
    <w:rsid w:val="00B33B77"/>
    <w:rsid w:val="00B33FBA"/>
    <w:rsid w:val="00B34F97"/>
    <w:rsid w:val="00B36ED4"/>
    <w:rsid w:val="00B42A0B"/>
    <w:rsid w:val="00B42AC6"/>
    <w:rsid w:val="00B431CD"/>
    <w:rsid w:val="00B432C1"/>
    <w:rsid w:val="00B453D8"/>
    <w:rsid w:val="00B45814"/>
    <w:rsid w:val="00B46057"/>
    <w:rsid w:val="00B4631C"/>
    <w:rsid w:val="00B46EAE"/>
    <w:rsid w:val="00B47384"/>
    <w:rsid w:val="00B50776"/>
    <w:rsid w:val="00B5311D"/>
    <w:rsid w:val="00B532B2"/>
    <w:rsid w:val="00B53562"/>
    <w:rsid w:val="00B537F3"/>
    <w:rsid w:val="00B53F39"/>
    <w:rsid w:val="00B55170"/>
    <w:rsid w:val="00B55388"/>
    <w:rsid w:val="00B555AE"/>
    <w:rsid w:val="00B56528"/>
    <w:rsid w:val="00B60C38"/>
    <w:rsid w:val="00B6112B"/>
    <w:rsid w:val="00B61F02"/>
    <w:rsid w:val="00B63052"/>
    <w:rsid w:val="00B63D22"/>
    <w:rsid w:val="00B64071"/>
    <w:rsid w:val="00B64B38"/>
    <w:rsid w:val="00B6582D"/>
    <w:rsid w:val="00B66910"/>
    <w:rsid w:val="00B66A3B"/>
    <w:rsid w:val="00B6704F"/>
    <w:rsid w:val="00B6730F"/>
    <w:rsid w:val="00B67FBF"/>
    <w:rsid w:val="00B7192C"/>
    <w:rsid w:val="00B761A7"/>
    <w:rsid w:val="00B762A5"/>
    <w:rsid w:val="00B76B5C"/>
    <w:rsid w:val="00B76F49"/>
    <w:rsid w:val="00B8040F"/>
    <w:rsid w:val="00B80EAB"/>
    <w:rsid w:val="00B8176B"/>
    <w:rsid w:val="00B82E47"/>
    <w:rsid w:val="00B851C3"/>
    <w:rsid w:val="00B864AC"/>
    <w:rsid w:val="00B86BE2"/>
    <w:rsid w:val="00B86D0E"/>
    <w:rsid w:val="00B86EE2"/>
    <w:rsid w:val="00B86FEF"/>
    <w:rsid w:val="00B904F2"/>
    <w:rsid w:val="00B9161F"/>
    <w:rsid w:val="00B9334E"/>
    <w:rsid w:val="00B945C9"/>
    <w:rsid w:val="00B947E9"/>
    <w:rsid w:val="00B9670A"/>
    <w:rsid w:val="00BA01D5"/>
    <w:rsid w:val="00BA0812"/>
    <w:rsid w:val="00BA1F39"/>
    <w:rsid w:val="00BA1F6D"/>
    <w:rsid w:val="00BA24F0"/>
    <w:rsid w:val="00BA2ED3"/>
    <w:rsid w:val="00BA47E6"/>
    <w:rsid w:val="00BA60DB"/>
    <w:rsid w:val="00BA6CB3"/>
    <w:rsid w:val="00BA7767"/>
    <w:rsid w:val="00BA7862"/>
    <w:rsid w:val="00BA78F4"/>
    <w:rsid w:val="00BA7E62"/>
    <w:rsid w:val="00BB07DA"/>
    <w:rsid w:val="00BB0F65"/>
    <w:rsid w:val="00BB2212"/>
    <w:rsid w:val="00BB27EA"/>
    <w:rsid w:val="00BB324D"/>
    <w:rsid w:val="00BB38C5"/>
    <w:rsid w:val="00BB3BD4"/>
    <w:rsid w:val="00BB62B0"/>
    <w:rsid w:val="00BB73E2"/>
    <w:rsid w:val="00BB7967"/>
    <w:rsid w:val="00BC1B9F"/>
    <w:rsid w:val="00BC2215"/>
    <w:rsid w:val="00BC2520"/>
    <w:rsid w:val="00BC27DA"/>
    <w:rsid w:val="00BC28F1"/>
    <w:rsid w:val="00BC4341"/>
    <w:rsid w:val="00BC50BF"/>
    <w:rsid w:val="00BC6389"/>
    <w:rsid w:val="00BC6D96"/>
    <w:rsid w:val="00BC6EDA"/>
    <w:rsid w:val="00BC7568"/>
    <w:rsid w:val="00BC7BD1"/>
    <w:rsid w:val="00BD1DCA"/>
    <w:rsid w:val="00BD2D6C"/>
    <w:rsid w:val="00BD3840"/>
    <w:rsid w:val="00BD5DB8"/>
    <w:rsid w:val="00BD6241"/>
    <w:rsid w:val="00BD651C"/>
    <w:rsid w:val="00BD72B1"/>
    <w:rsid w:val="00BE1F3D"/>
    <w:rsid w:val="00BE2B99"/>
    <w:rsid w:val="00BE3A95"/>
    <w:rsid w:val="00BE40BF"/>
    <w:rsid w:val="00BE6C80"/>
    <w:rsid w:val="00BE7EF1"/>
    <w:rsid w:val="00BF09AE"/>
    <w:rsid w:val="00BF0B37"/>
    <w:rsid w:val="00BF0D49"/>
    <w:rsid w:val="00BF262E"/>
    <w:rsid w:val="00BF3E21"/>
    <w:rsid w:val="00BF4DEF"/>
    <w:rsid w:val="00BF5379"/>
    <w:rsid w:val="00BF5445"/>
    <w:rsid w:val="00BF5A96"/>
    <w:rsid w:val="00BF5D0E"/>
    <w:rsid w:val="00BF5F23"/>
    <w:rsid w:val="00BF6259"/>
    <w:rsid w:val="00BF7655"/>
    <w:rsid w:val="00C00E0A"/>
    <w:rsid w:val="00C01340"/>
    <w:rsid w:val="00C01C3A"/>
    <w:rsid w:val="00C0214D"/>
    <w:rsid w:val="00C022AA"/>
    <w:rsid w:val="00C034E2"/>
    <w:rsid w:val="00C04A8F"/>
    <w:rsid w:val="00C04CBE"/>
    <w:rsid w:val="00C051DA"/>
    <w:rsid w:val="00C0555D"/>
    <w:rsid w:val="00C0626D"/>
    <w:rsid w:val="00C10F00"/>
    <w:rsid w:val="00C12025"/>
    <w:rsid w:val="00C12959"/>
    <w:rsid w:val="00C13515"/>
    <w:rsid w:val="00C14449"/>
    <w:rsid w:val="00C158F2"/>
    <w:rsid w:val="00C161B7"/>
    <w:rsid w:val="00C1752D"/>
    <w:rsid w:val="00C17E08"/>
    <w:rsid w:val="00C20431"/>
    <w:rsid w:val="00C20433"/>
    <w:rsid w:val="00C2060B"/>
    <w:rsid w:val="00C21609"/>
    <w:rsid w:val="00C21C3E"/>
    <w:rsid w:val="00C21F38"/>
    <w:rsid w:val="00C22125"/>
    <w:rsid w:val="00C222EC"/>
    <w:rsid w:val="00C22499"/>
    <w:rsid w:val="00C22C83"/>
    <w:rsid w:val="00C22FC8"/>
    <w:rsid w:val="00C239AE"/>
    <w:rsid w:val="00C24637"/>
    <w:rsid w:val="00C24710"/>
    <w:rsid w:val="00C25D49"/>
    <w:rsid w:val="00C27980"/>
    <w:rsid w:val="00C304E2"/>
    <w:rsid w:val="00C30BEF"/>
    <w:rsid w:val="00C314D3"/>
    <w:rsid w:val="00C31754"/>
    <w:rsid w:val="00C32C8B"/>
    <w:rsid w:val="00C33D60"/>
    <w:rsid w:val="00C34061"/>
    <w:rsid w:val="00C37A9D"/>
    <w:rsid w:val="00C40D2C"/>
    <w:rsid w:val="00C4175E"/>
    <w:rsid w:val="00C422AA"/>
    <w:rsid w:val="00C432DA"/>
    <w:rsid w:val="00C44998"/>
    <w:rsid w:val="00C46454"/>
    <w:rsid w:val="00C5090F"/>
    <w:rsid w:val="00C50975"/>
    <w:rsid w:val="00C51568"/>
    <w:rsid w:val="00C52062"/>
    <w:rsid w:val="00C534F2"/>
    <w:rsid w:val="00C53665"/>
    <w:rsid w:val="00C53894"/>
    <w:rsid w:val="00C546A2"/>
    <w:rsid w:val="00C6017F"/>
    <w:rsid w:val="00C60663"/>
    <w:rsid w:val="00C6069C"/>
    <w:rsid w:val="00C62A8C"/>
    <w:rsid w:val="00C63778"/>
    <w:rsid w:val="00C63A5B"/>
    <w:rsid w:val="00C63D03"/>
    <w:rsid w:val="00C6590E"/>
    <w:rsid w:val="00C65D3A"/>
    <w:rsid w:val="00C6600A"/>
    <w:rsid w:val="00C66EB8"/>
    <w:rsid w:val="00C67177"/>
    <w:rsid w:val="00C67492"/>
    <w:rsid w:val="00C709CE"/>
    <w:rsid w:val="00C71DFB"/>
    <w:rsid w:val="00C71EA4"/>
    <w:rsid w:val="00C72699"/>
    <w:rsid w:val="00C733D0"/>
    <w:rsid w:val="00C737AA"/>
    <w:rsid w:val="00C73D8F"/>
    <w:rsid w:val="00C73F9F"/>
    <w:rsid w:val="00C75916"/>
    <w:rsid w:val="00C75975"/>
    <w:rsid w:val="00C75B10"/>
    <w:rsid w:val="00C75C72"/>
    <w:rsid w:val="00C76B92"/>
    <w:rsid w:val="00C76DC3"/>
    <w:rsid w:val="00C77843"/>
    <w:rsid w:val="00C80D84"/>
    <w:rsid w:val="00C824E0"/>
    <w:rsid w:val="00C82656"/>
    <w:rsid w:val="00C82664"/>
    <w:rsid w:val="00C833BA"/>
    <w:rsid w:val="00C83502"/>
    <w:rsid w:val="00C83E77"/>
    <w:rsid w:val="00C877F9"/>
    <w:rsid w:val="00C8780D"/>
    <w:rsid w:val="00C9120C"/>
    <w:rsid w:val="00C916A4"/>
    <w:rsid w:val="00C92A41"/>
    <w:rsid w:val="00C934F9"/>
    <w:rsid w:val="00C93701"/>
    <w:rsid w:val="00C953E0"/>
    <w:rsid w:val="00C9674B"/>
    <w:rsid w:val="00C96EA2"/>
    <w:rsid w:val="00C97336"/>
    <w:rsid w:val="00C9773B"/>
    <w:rsid w:val="00C9797F"/>
    <w:rsid w:val="00C97E56"/>
    <w:rsid w:val="00CA0ED3"/>
    <w:rsid w:val="00CA120E"/>
    <w:rsid w:val="00CA138A"/>
    <w:rsid w:val="00CA2C86"/>
    <w:rsid w:val="00CA3A6F"/>
    <w:rsid w:val="00CA474F"/>
    <w:rsid w:val="00CA4FF3"/>
    <w:rsid w:val="00CA7D63"/>
    <w:rsid w:val="00CB0D62"/>
    <w:rsid w:val="00CB0D6A"/>
    <w:rsid w:val="00CB101C"/>
    <w:rsid w:val="00CB1C6E"/>
    <w:rsid w:val="00CB1F69"/>
    <w:rsid w:val="00CB1FE1"/>
    <w:rsid w:val="00CB2059"/>
    <w:rsid w:val="00CB20AE"/>
    <w:rsid w:val="00CB214F"/>
    <w:rsid w:val="00CB2433"/>
    <w:rsid w:val="00CB2C40"/>
    <w:rsid w:val="00CB561F"/>
    <w:rsid w:val="00CB57C1"/>
    <w:rsid w:val="00CB61C2"/>
    <w:rsid w:val="00CB6898"/>
    <w:rsid w:val="00CB6B2F"/>
    <w:rsid w:val="00CB75A0"/>
    <w:rsid w:val="00CB7859"/>
    <w:rsid w:val="00CC1660"/>
    <w:rsid w:val="00CC2926"/>
    <w:rsid w:val="00CC3240"/>
    <w:rsid w:val="00CC33ED"/>
    <w:rsid w:val="00CC389A"/>
    <w:rsid w:val="00CC5B3A"/>
    <w:rsid w:val="00CC5BCD"/>
    <w:rsid w:val="00CD0022"/>
    <w:rsid w:val="00CD108D"/>
    <w:rsid w:val="00CD1B90"/>
    <w:rsid w:val="00CD2743"/>
    <w:rsid w:val="00CD27D5"/>
    <w:rsid w:val="00CD47ED"/>
    <w:rsid w:val="00CD6110"/>
    <w:rsid w:val="00CD6479"/>
    <w:rsid w:val="00CD6CDC"/>
    <w:rsid w:val="00CD717F"/>
    <w:rsid w:val="00CE0A06"/>
    <w:rsid w:val="00CE1029"/>
    <w:rsid w:val="00CE260A"/>
    <w:rsid w:val="00CE2E37"/>
    <w:rsid w:val="00CE5474"/>
    <w:rsid w:val="00CE7F2D"/>
    <w:rsid w:val="00CF055C"/>
    <w:rsid w:val="00CF14EE"/>
    <w:rsid w:val="00CF1F0C"/>
    <w:rsid w:val="00CF2530"/>
    <w:rsid w:val="00CF5815"/>
    <w:rsid w:val="00CF7793"/>
    <w:rsid w:val="00CF7C89"/>
    <w:rsid w:val="00D002C6"/>
    <w:rsid w:val="00D005C7"/>
    <w:rsid w:val="00D01CCB"/>
    <w:rsid w:val="00D01EDC"/>
    <w:rsid w:val="00D028DC"/>
    <w:rsid w:val="00D02A0D"/>
    <w:rsid w:val="00D04125"/>
    <w:rsid w:val="00D045DF"/>
    <w:rsid w:val="00D05DD2"/>
    <w:rsid w:val="00D0686F"/>
    <w:rsid w:val="00D0753C"/>
    <w:rsid w:val="00D102A3"/>
    <w:rsid w:val="00D11F4F"/>
    <w:rsid w:val="00D1252E"/>
    <w:rsid w:val="00D12777"/>
    <w:rsid w:val="00D12D0E"/>
    <w:rsid w:val="00D1325F"/>
    <w:rsid w:val="00D1486B"/>
    <w:rsid w:val="00D15515"/>
    <w:rsid w:val="00D16A70"/>
    <w:rsid w:val="00D177EA"/>
    <w:rsid w:val="00D17A3C"/>
    <w:rsid w:val="00D17C3E"/>
    <w:rsid w:val="00D20FB9"/>
    <w:rsid w:val="00D21012"/>
    <w:rsid w:val="00D21F29"/>
    <w:rsid w:val="00D21F8F"/>
    <w:rsid w:val="00D22055"/>
    <w:rsid w:val="00D2231D"/>
    <w:rsid w:val="00D22B1D"/>
    <w:rsid w:val="00D22C9C"/>
    <w:rsid w:val="00D23138"/>
    <w:rsid w:val="00D259C3"/>
    <w:rsid w:val="00D27C57"/>
    <w:rsid w:val="00D3062F"/>
    <w:rsid w:val="00D30EEE"/>
    <w:rsid w:val="00D31FFA"/>
    <w:rsid w:val="00D324F5"/>
    <w:rsid w:val="00D333BA"/>
    <w:rsid w:val="00D3416B"/>
    <w:rsid w:val="00D350DA"/>
    <w:rsid w:val="00D355B5"/>
    <w:rsid w:val="00D35929"/>
    <w:rsid w:val="00D35D6A"/>
    <w:rsid w:val="00D37DC9"/>
    <w:rsid w:val="00D4011F"/>
    <w:rsid w:val="00D40AAC"/>
    <w:rsid w:val="00D41369"/>
    <w:rsid w:val="00D41A22"/>
    <w:rsid w:val="00D42244"/>
    <w:rsid w:val="00D44EE4"/>
    <w:rsid w:val="00D45F72"/>
    <w:rsid w:val="00D50D65"/>
    <w:rsid w:val="00D522AE"/>
    <w:rsid w:val="00D52BBF"/>
    <w:rsid w:val="00D568B9"/>
    <w:rsid w:val="00D56D13"/>
    <w:rsid w:val="00D602A4"/>
    <w:rsid w:val="00D6032A"/>
    <w:rsid w:val="00D60562"/>
    <w:rsid w:val="00D60ED5"/>
    <w:rsid w:val="00D620D3"/>
    <w:rsid w:val="00D631AF"/>
    <w:rsid w:val="00D6328F"/>
    <w:rsid w:val="00D65328"/>
    <w:rsid w:val="00D6601A"/>
    <w:rsid w:val="00D663B7"/>
    <w:rsid w:val="00D67E23"/>
    <w:rsid w:val="00D70452"/>
    <w:rsid w:val="00D70FB9"/>
    <w:rsid w:val="00D71457"/>
    <w:rsid w:val="00D71F72"/>
    <w:rsid w:val="00D72A1F"/>
    <w:rsid w:val="00D7317B"/>
    <w:rsid w:val="00D74D34"/>
    <w:rsid w:val="00D74D9B"/>
    <w:rsid w:val="00D75659"/>
    <w:rsid w:val="00D757CA"/>
    <w:rsid w:val="00D76E87"/>
    <w:rsid w:val="00D76F09"/>
    <w:rsid w:val="00D7715D"/>
    <w:rsid w:val="00D7719A"/>
    <w:rsid w:val="00D772FD"/>
    <w:rsid w:val="00D84496"/>
    <w:rsid w:val="00D8533E"/>
    <w:rsid w:val="00D85504"/>
    <w:rsid w:val="00D857DF"/>
    <w:rsid w:val="00D87630"/>
    <w:rsid w:val="00D87CAA"/>
    <w:rsid w:val="00D9074F"/>
    <w:rsid w:val="00D92DA7"/>
    <w:rsid w:val="00D9323F"/>
    <w:rsid w:val="00D93439"/>
    <w:rsid w:val="00D940F6"/>
    <w:rsid w:val="00D944B9"/>
    <w:rsid w:val="00D9496A"/>
    <w:rsid w:val="00D94E09"/>
    <w:rsid w:val="00D95C97"/>
    <w:rsid w:val="00D964D4"/>
    <w:rsid w:val="00D96873"/>
    <w:rsid w:val="00D97545"/>
    <w:rsid w:val="00D9774A"/>
    <w:rsid w:val="00DA00BE"/>
    <w:rsid w:val="00DA17CE"/>
    <w:rsid w:val="00DA19CC"/>
    <w:rsid w:val="00DA4E6A"/>
    <w:rsid w:val="00DA6185"/>
    <w:rsid w:val="00DA66E6"/>
    <w:rsid w:val="00DA6BF2"/>
    <w:rsid w:val="00DB1DD1"/>
    <w:rsid w:val="00DB2240"/>
    <w:rsid w:val="00DB2D86"/>
    <w:rsid w:val="00DB32D5"/>
    <w:rsid w:val="00DB3A12"/>
    <w:rsid w:val="00DB46F9"/>
    <w:rsid w:val="00DB4761"/>
    <w:rsid w:val="00DB56B5"/>
    <w:rsid w:val="00DB6152"/>
    <w:rsid w:val="00DB7159"/>
    <w:rsid w:val="00DB72A1"/>
    <w:rsid w:val="00DB7A4B"/>
    <w:rsid w:val="00DC0D5D"/>
    <w:rsid w:val="00DC1766"/>
    <w:rsid w:val="00DC1B16"/>
    <w:rsid w:val="00DC3C2E"/>
    <w:rsid w:val="00DC44C0"/>
    <w:rsid w:val="00DC462A"/>
    <w:rsid w:val="00DC4721"/>
    <w:rsid w:val="00DC4C25"/>
    <w:rsid w:val="00DC52B4"/>
    <w:rsid w:val="00DC593B"/>
    <w:rsid w:val="00DC5D5A"/>
    <w:rsid w:val="00DC6BEE"/>
    <w:rsid w:val="00DC7602"/>
    <w:rsid w:val="00DC7B5A"/>
    <w:rsid w:val="00DD00E8"/>
    <w:rsid w:val="00DD079D"/>
    <w:rsid w:val="00DD0B66"/>
    <w:rsid w:val="00DD1B9D"/>
    <w:rsid w:val="00DD1F87"/>
    <w:rsid w:val="00DD21DC"/>
    <w:rsid w:val="00DD5CBD"/>
    <w:rsid w:val="00DD5DE4"/>
    <w:rsid w:val="00DD7B3A"/>
    <w:rsid w:val="00DD7C63"/>
    <w:rsid w:val="00DE018A"/>
    <w:rsid w:val="00DE0B73"/>
    <w:rsid w:val="00DE29D5"/>
    <w:rsid w:val="00DE3706"/>
    <w:rsid w:val="00DE4944"/>
    <w:rsid w:val="00DE54FA"/>
    <w:rsid w:val="00DE5817"/>
    <w:rsid w:val="00DE5CE7"/>
    <w:rsid w:val="00DE61EF"/>
    <w:rsid w:val="00DE7285"/>
    <w:rsid w:val="00DF1389"/>
    <w:rsid w:val="00DF13BF"/>
    <w:rsid w:val="00DF31D9"/>
    <w:rsid w:val="00DF3861"/>
    <w:rsid w:val="00DF54B3"/>
    <w:rsid w:val="00DF773F"/>
    <w:rsid w:val="00E0017E"/>
    <w:rsid w:val="00E006A1"/>
    <w:rsid w:val="00E01096"/>
    <w:rsid w:val="00E013C4"/>
    <w:rsid w:val="00E02A91"/>
    <w:rsid w:val="00E02C23"/>
    <w:rsid w:val="00E04AF7"/>
    <w:rsid w:val="00E04FEA"/>
    <w:rsid w:val="00E06C28"/>
    <w:rsid w:val="00E06DB5"/>
    <w:rsid w:val="00E072D9"/>
    <w:rsid w:val="00E1195C"/>
    <w:rsid w:val="00E1227B"/>
    <w:rsid w:val="00E123D9"/>
    <w:rsid w:val="00E14D27"/>
    <w:rsid w:val="00E15853"/>
    <w:rsid w:val="00E15F9E"/>
    <w:rsid w:val="00E162E8"/>
    <w:rsid w:val="00E16903"/>
    <w:rsid w:val="00E16962"/>
    <w:rsid w:val="00E16FDE"/>
    <w:rsid w:val="00E17CB1"/>
    <w:rsid w:val="00E205A7"/>
    <w:rsid w:val="00E21364"/>
    <w:rsid w:val="00E2237B"/>
    <w:rsid w:val="00E2265A"/>
    <w:rsid w:val="00E23AA8"/>
    <w:rsid w:val="00E23F9A"/>
    <w:rsid w:val="00E24C2C"/>
    <w:rsid w:val="00E26C55"/>
    <w:rsid w:val="00E30DAB"/>
    <w:rsid w:val="00E318B1"/>
    <w:rsid w:val="00E31B0F"/>
    <w:rsid w:val="00E33497"/>
    <w:rsid w:val="00E33AB0"/>
    <w:rsid w:val="00E345B8"/>
    <w:rsid w:val="00E35389"/>
    <w:rsid w:val="00E3576E"/>
    <w:rsid w:val="00E35F50"/>
    <w:rsid w:val="00E36FB3"/>
    <w:rsid w:val="00E37730"/>
    <w:rsid w:val="00E4031D"/>
    <w:rsid w:val="00E40BB1"/>
    <w:rsid w:val="00E4118C"/>
    <w:rsid w:val="00E4273B"/>
    <w:rsid w:val="00E427D6"/>
    <w:rsid w:val="00E42F25"/>
    <w:rsid w:val="00E45809"/>
    <w:rsid w:val="00E50409"/>
    <w:rsid w:val="00E508FA"/>
    <w:rsid w:val="00E5156F"/>
    <w:rsid w:val="00E52C62"/>
    <w:rsid w:val="00E52F0F"/>
    <w:rsid w:val="00E5394A"/>
    <w:rsid w:val="00E53B02"/>
    <w:rsid w:val="00E53D1E"/>
    <w:rsid w:val="00E54136"/>
    <w:rsid w:val="00E5445E"/>
    <w:rsid w:val="00E54512"/>
    <w:rsid w:val="00E56794"/>
    <w:rsid w:val="00E56B68"/>
    <w:rsid w:val="00E56E4E"/>
    <w:rsid w:val="00E573DE"/>
    <w:rsid w:val="00E602E4"/>
    <w:rsid w:val="00E60C50"/>
    <w:rsid w:val="00E6105E"/>
    <w:rsid w:val="00E61622"/>
    <w:rsid w:val="00E62319"/>
    <w:rsid w:val="00E62EE2"/>
    <w:rsid w:val="00E6496F"/>
    <w:rsid w:val="00E64E3B"/>
    <w:rsid w:val="00E653DC"/>
    <w:rsid w:val="00E65E13"/>
    <w:rsid w:val="00E65FD9"/>
    <w:rsid w:val="00E662DD"/>
    <w:rsid w:val="00E663F8"/>
    <w:rsid w:val="00E67022"/>
    <w:rsid w:val="00E6797A"/>
    <w:rsid w:val="00E67CC7"/>
    <w:rsid w:val="00E7080A"/>
    <w:rsid w:val="00E70A0E"/>
    <w:rsid w:val="00E71ABF"/>
    <w:rsid w:val="00E72DDD"/>
    <w:rsid w:val="00E747FF"/>
    <w:rsid w:val="00E74916"/>
    <w:rsid w:val="00E760ED"/>
    <w:rsid w:val="00E7643E"/>
    <w:rsid w:val="00E767C9"/>
    <w:rsid w:val="00E7746C"/>
    <w:rsid w:val="00E80EB2"/>
    <w:rsid w:val="00E81655"/>
    <w:rsid w:val="00E81DA9"/>
    <w:rsid w:val="00E82721"/>
    <w:rsid w:val="00E82A22"/>
    <w:rsid w:val="00E82A9A"/>
    <w:rsid w:val="00E82C48"/>
    <w:rsid w:val="00E8438D"/>
    <w:rsid w:val="00E84FAB"/>
    <w:rsid w:val="00E859B2"/>
    <w:rsid w:val="00E87687"/>
    <w:rsid w:val="00E87860"/>
    <w:rsid w:val="00E902FD"/>
    <w:rsid w:val="00E908E8"/>
    <w:rsid w:val="00E91C18"/>
    <w:rsid w:val="00E92871"/>
    <w:rsid w:val="00E92C89"/>
    <w:rsid w:val="00E948DD"/>
    <w:rsid w:val="00E94A03"/>
    <w:rsid w:val="00E94A26"/>
    <w:rsid w:val="00E94DC6"/>
    <w:rsid w:val="00E96286"/>
    <w:rsid w:val="00E96DAE"/>
    <w:rsid w:val="00E974A0"/>
    <w:rsid w:val="00E9783B"/>
    <w:rsid w:val="00E97A5B"/>
    <w:rsid w:val="00E97ABB"/>
    <w:rsid w:val="00EA07F9"/>
    <w:rsid w:val="00EA08CD"/>
    <w:rsid w:val="00EA0E51"/>
    <w:rsid w:val="00EA0E58"/>
    <w:rsid w:val="00EA1B04"/>
    <w:rsid w:val="00EA1CC6"/>
    <w:rsid w:val="00EA24A6"/>
    <w:rsid w:val="00EA3C72"/>
    <w:rsid w:val="00EB0B6D"/>
    <w:rsid w:val="00EB723D"/>
    <w:rsid w:val="00EB72A1"/>
    <w:rsid w:val="00EB7694"/>
    <w:rsid w:val="00EC15C6"/>
    <w:rsid w:val="00EC1938"/>
    <w:rsid w:val="00EC213D"/>
    <w:rsid w:val="00EC2325"/>
    <w:rsid w:val="00EC26CC"/>
    <w:rsid w:val="00EC2D7D"/>
    <w:rsid w:val="00EC4276"/>
    <w:rsid w:val="00EC4B53"/>
    <w:rsid w:val="00EC4F68"/>
    <w:rsid w:val="00EC6DAA"/>
    <w:rsid w:val="00EC7870"/>
    <w:rsid w:val="00EC7AC7"/>
    <w:rsid w:val="00EC7D90"/>
    <w:rsid w:val="00EC7DE8"/>
    <w:rsid w:val="00ED0209"/>
    <w:rsid w:val="00ED035C"/>
    <w:rsid w:val="00ED078B"/>
    <w:rsid w:val="00ED0E09"/>
    <w:rsid w:val="00ED120E"/>
    <w:rsid w:val="00ED2D65"/>
    <w:rsid w:val="00ED3084"/>
    <w:rsid w:val="00ED3945"/>
    <w:rsid w:val="00ED422C"/>
    <w:rsid w:val="00ED507E"/>
    <w:rsid w:val="00ED59B1"/>
    <w:rsid w:val="00ED60D2"/>
    <w:rsid w:val="00ED6E9C"/>
    <w:rsid w:val="00ED7258"/>
    <w:rsid w:val="00ED7ECF"/>
    <w:rsid w:val="00EE0558"/>
    <w:rsid w:val="00EE07E8"/>
    <w:rsid w:val="00EE1788"/>
    <w:rsid w:val="00EE2A7B"/>
    <w:rsid w:val="00EE2E9B"/>
    <w:rsid w:val="00EE44A0"/>
    <w:rsid w:val="00EF015A"/>
    <w:rsid w:val="00EF01E4"/>
    <w:rsid w:val="00EF2A0E"/>
    <w:rsid w:val="00EF340D"/>
    <w:rsid w:val="00EF37C1"/>
    <w:rsid w:val="00EF54DF"/>
    <w:rsid w:val="00EF67C0"/>
    <w:rsid w:val="00EF716A"/>
    <w:rsid w:val="00F00011"/>
    <w:rsid w:val="00F0197C"/>
    <w:rsid w:val="00F019F1"/>
    <w:rsid w:val="00F04135"/>
    <w:rsid w:val="00F044B4"/>
    <w:rsid w:val="00F07F9C"/>
    <w:rsid w:val="00F10A02"/>
    <w:rsid w:val="00F10FA7"/>
    <w:rsid w:val="00F11CF1"/>
    <w:rsid w:val="00F11E8C"/>
    <w:rsid w:val="00F127E1"/>
    <w:rsid w:val="00F1296E"/>
    <w:rsid w:val="00F135C0"/>
    <w:rsid w:val="00F13783"/>
    <w:rsid w:val="00F141F2"/>
    <w:rsid w:val="00F14DC0"/>
    <w:rsid w:val="00F15F55"/>
    <w:rsid w:val="00F17AB4"/>
    <w:rsid w:val="00F20F9B"/>
    <w:rsid w:val="00F22AE4"/>
    <w:rsid w:val="00F2307C"/>
    <w:rsid w:val="00F23117"/>
    <w:rsid w:val="00F25252"/>
    <w:rsid w:val="00F25DA9"/>
    <w:rsid w:val="00F268BE"/>
    <w:rsid w:val="00F30D3C"/>
    <w:rsid w:val="00F31028"/>
    <w:rsid w:val="00F31CCE"/>
    <w:rsid w:val="00F3206F"/>
    <w:rsid w:val="00F32ED0"/>
    <w:rsid w:val="00F3383C"/>
    <w:rsid w:val="00F33E95"/>
    <w:rsid w:val="00F34F3C"/>
    <w:rsid w:val="00F36E16"/>
    <w:rsid w:val="00F37A9D"/>
    <w:rsid w:val="00F37F9A"/>
    <w:rsid w:val="00F400C2"/>
    <w:rsid w:val="00F40E9D"/>
    <w:rsid w:val="00F41958"/>
    <w:rsid w:val="00F42669"/>
    <w:rsid w:val="00F42902"/>
    <w:rsid w:val="00F4385C"/>
    <w:rsid w:val="00F43D30"/>
    <w:rsid w:val="00F44761"/>
    <w:rsid w:val="00F44F54"/>
    <w:rsid w:val="00F4548B"/>
    <w:rsid w:val="00F45D74"/>
    <w:rsid w:val="00F45DEE"/>
    <w:rsid w:val="00F47E09"/>
    <w:rsid w:val="00F47E33"/>
    <w:rsid w:val="00F51FF8"/>
    <w:rsid w:val="00F52B5A"/>
    <w:rsid w:val="00F5405A"/>
    <w:rsid w:val="00F54726"/>
    <w:rsid w:val="00F55472"/>
    <w:rsid w:val="00F559B3"/>
    <w:rsid w:val="00F56665"/>
    <w:rsid w:val="00F568ED"/>
    <w:rsid w:val="00F576A2"/>
    <w:rsid w:val="00F620DB"/>
    <w:rsid w:val="00F6226A"/>
    <w:rsid w:val="00F6429F"/>
    <w:rsid w:val="00F644EE"/>
    <w:rsid w:val="00F6465B"/>
    <w:rsid w:val="00F658CB"/>
    <w:rsid w:val="00F6746C"/>
    <w:rsid w:val="00F67499"/>
    <w:rsid w:val="00F707B5"/>
    <w:rsid w:val="00F70C28"/>
    <w:rsid w:val="00F71545"/>
    <w:rsid w:val="00F7288A"/>
    <w:rsid w:val="00F7333F"/>
    <w:rsid w:val="00F74293"/>
    <w:rsid w:val="00F74C7D"/>
    <w:rsid w:val="00F75250"/>
    <w:rsid w:val="00F75B22"/>
    <w:rsid w:val="00F764F5"/>
    <w:rsid w:val="00F774EC"/>
    <w:rsid w:val="00F81BC3"/>
    <w:rsid w:val="00F81FF9"/>
    <w:rsid w:val="00F82390"/>
    <w:rsid w:val="00F836B0"/>
    <w:rsid w:val="00F85167"/>
    <w:rsid w:val="00F869B8"/>
    <w:rsid w:val="00F86C5D"/>
    <w:rsid w:val="00F8717C"/>
    <w:rsid w:val="00F87739"/>
    <w:rsid w:val="00F90D26"/>
    <w:rsid w:val="00F91F10"/>
    <w:rsid w:val="00F9246A"/>
    <w:rsid w:val="00F93EB1"/>
    <w:rsid w:val="00F948E9"/>
    <w:rsid w:val="00F94CE4"/>
    <w:rsid w:val="00F950BB"/>
    <w:rsid w:val="00F959CC"/>
    <w:rsid w:val="00F95EF5"/>
    <w:rsid w:val="00F9634B"/>
    <w:rsid w:val="00F96AAC"/>
    <w:rsid w:val="00FA00DD"/>
    <w:rsid w:val="00FA084E"/>
    <w:rsid w:val="00FA1C71"/>
    <w:rsid w:val="00FA3D29"/>
    <w:rsid w:val="00FA4C66"/>
    <w:rsid w:val="00FA502E"/>
    <w:rsid w:val="00FA609D"/>
    <w:rsid w:val="00FA713F"/>
    <w:rsid w:val="00FB05A4"/>
    <w:rsid w:val="00FB1637"/>
    <w:rsid w:val="00FB1867"/>
    <w:rsid w:val="00FB230F"/>
    <w:rsid w:val="00FB2835"/>
    <w:rsid w:val="00FB2F18"/>
    <w:rsid w:val="00FB3B51"/>
    <w:rsid w:val="00FB4FE6"/>
    <w:rsid w:val="00FB5B23"/>
    <w:rsid w:val="00FB5CD7"/>
    <w:rsid w:val="00FB5DFC"/>
    <w:rsid w:val="00FB74FC"/>
    <w:rsid w:val="00FB79F4"/>
    <w:rsid w:val="00FB7D43"/>
    <w:rsid w:val="00FC1C28"/>
    <w:rsid w:val="00FC1FC4"/>
    <w:rsid w:val="00FC25BE"/>
    <w:rsid w:val="00FC260B"/>
    <w:rsid w:val="00FC27A9"/>
    <w:rsid w:val="00FC2E8E"/>
    <w:rsid w:val="00FC470E"/>
    <w:rsid w:val="00FC5CB0"/>
    <w:rsid w:val="00FC6172"/>
    <w:rsid w:val="00FC69A0"/>
    <w:rsid w:val="00FC764F"/>
    <w:rsid w:val="00FD03DE"/>
    <w:rsid w:val="00FD1540"/>
    <w:rsid w:val="00FD2560"/>
    <w:rsid w:val="00FD2C50"/>
    <w:rsid w:val="00FD33A1"/>
    <w:rsid w:val="00FD4105"/>
    <w:rsid w:val="00FD4376"/>
    <w:rsid w:val="00FD546A"/>
    <w:rsid w:val="00FD56E2"/>
    <w:rsid w:val="00FD5934"/>
    <w:rsid w:val="00FD5C46"/>
    <w:rsid w:val="00FD6661"/>
    <w:rsid w:val="00FE15F6"/>
    <w:rsid w:val="00FE339A"/>
    <w:rsid w:val="00FE3873"/>
    <w:rsid w:val="00FE42EC"/>
    <w:rsid w:val="00FE4A36"/>
    <w:rsid w:val="00FE5CD1"/>
    <w:rsid w:val="00FE79B6"/>
    <w:rsid w:val="00FF384B"/>
    <w:rsid w:val="00FF3E40"/>
    <w:rsid w:val="00FF4810"/>
    <w:rsid w:val="00FF4CEE"/>
    <w:rsid w:val="00FF4EF3"/>
    <w:rsid w:val="00FF4F39"/>
    <w:rsid w:val="00FF552E"/>
    <w:rsid w:val="00FF606E"/>
    <w:rsid w:val="00FF77D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1BD44"/>
  <w15:chartTrackingRefBased/>
  <w15:docId w15:val="{B53F42E2-DEA7-4654-8553-B8151514B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65445"/>
  </w:style>
  <w:style w:type="paragraph" w:styleId="Heading1">
    <w:name w:val="heading 1"/>
    <w:basedOn w:val="Normal"/>
    <w:next w:val="Normal"/>
    <w:link w:val="Heading1Char"/>
    <w:uiPriority w:val="9"/>
    <w:qFormat/>
    <w:rsid w:val="00600C87"/>
    <w:pPr>
      <w:keepNext/>
      <w:keepLines/>
      <w:numPr>
        <w:numId w:val="8"/>
      </w:numPr>
      <w:spacing w:before="320" w:after="40"/>
      <w:outlineLvl w:val="0"/>
    </w:pPr>
    <w:rPr>
      <w:rFonts w:asciiTheme="majorHAnsi" w:eastAsiaTheme="majorEastAsia" w:hAnsiTheme="majorHAnsi" w:cstheme="majorBidi"/>
      <w:b/>
      <w:bCs/>
      <w:caps/>
      <w:spacing w:val="4"/>
      <w:sz w:val="48"/>
      <w:szCs w:val="28"/>
    </w:rPr>
  </w:style>
  <w:style w:type="paragraph" w:styleId="Heading2">
    <w:name w:val="heading 2"/>
    <w:basedOn w:val="Normal"/>
    <w:next w:val="Normal"/>
    <w:link w:val="Heading2Char"/>
    <w:uiPriority w:val="9"/>
    <w:unhideWhenUsed/>
    <w:qFormat/>
    <w:rsid w:val="004617FD"/>
    <w:pPr>
      <w:keepNext/>
      <w:keepLines/>
      <w:numPr>
        <w:ilvl w:val="1"/>
        <w:numId w:val="8"/>
      </w:numPr>
      <w:spacing w:before="120" w:after="0"/>
      <w:jc w:val="left"/>
      <w:outlineLvl w:val="1"/>
    </w:pPr>
    <w:rPr>
      <w:rFonts w:asciiTheme="majorHAnsi" w:eastAsiaTheme="majorEastAsia" w:hAnsiTheme="majorHAnsi" w:cstheme="majorBidi"/>
      <w:b/>
      <w:bCs/>
      <w:caps/>
      <w:sz w:val="40"/>
      <w:szCs w:val="28"/>
    </w:rPr>
  </w:style>
  <w:style w:type="paragraph" w:styleId="Heading3">
    <w:name w:val="heading 3"/>
    <w:basedOn w:val="Normal"/>
    <w:next w:val="Normal"/>
    <w:link w:val="Heading3Char"/>
    <w:uiPriority w:val="9"/>
    <w:unhideWhenUsed/>
    <w:qFormat/>
    <w:rsid w:val="00CF14EE"/>
    <w:pPr>
      <w:keepNext/>
      <w:keepLines/>
      <w:numPr>
        <w:ilvl w:val="2"/>
        <w:numId w:val="8"/>
      </w:numPr>
      <w:spacing w:before="120" w:after="0"/>
      <w:ind w:left="794" w:hanging="794"/>
      <w:jc w:val="left"/>
      <w:outlineLvl w:val="2"/>
    </w:pPr>
    <w:rPr>
      <w:rFonts w:asciiTheme="majorHAnsi" w:eastAsiaTheme="majorEastAsia" w:hAnsiTheme="majorHAnsi" w:cstheme="majorBidi"/>
      <w:b/>
      <w:caps/>
      <w:spacing w:val="4"/>
      <w:sz w:val="36"/>
      <w:szCs w:val="24"/>
    </w:rPr>
  </w:style>
  <w:style w:type="paragraph" w:styleId="Heading4">
    <w:name w:val="heading 4"/>
    <w:basedOn w:val="Normal"/>
    <w:next w:val="Normal"/>
    <w:link w:val="Heading4Char"/>
    <w:uiPriority w:val="9"/>
    <w:unhideWhenUsed/>
    <w:qFormat/>
    <w:rsid w:val="00905284"/>
    <w:pPr>
      <w:keepNext/>
      <w:keepLines/>
      <w:numPr>
        <w:ilvl w:val="3"/>
        <w:numId w:val="8"/>
      </w:numPr>
      <w:spacing w:before="120" w:after="0"/>
      <w:ind w:left="0" w:firstLine="0"/>
      <w:outlineLvl w:val="3"/>
    </w:pPr>
    <w:rPr>
      <w:rFonts w:asciiTheme="majorHAnsi" w:eastAsiaTheme="majorEastAsia" w:hAnsiTheme="majorHAnsi" w:cstheme="majorBidi"/>
      <w:iCs/>
      <w:caps/>
      <w:sz w:val="32"/>
      <w:szCs w:val="24"/>
    </w:rPr>
  </w:style>
  <w:style w:type="paragraph" w:styleId="Heading5">
    <w:name w:val="heading 5"/>
    <w:basedOn w:val="Normal"/>
    <w:next w:val="Normal"/>
    <w:link w:val="Heading5Char"/>
    <w:uiPriority w:val="9"/>
    <w:semiHidden/>
    <w:unhideWhenUsed/>
    <w:qFormat/>
    <w:rsid w:val="00A65445"/>
    <w:pPr>
      <w:keepNext/>
      <w:keepLines/>
      <w:numPr>
        <w:ilvl w:val="4"/>
        <w:numId w:val="8"/>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A65445"/>
    <w:pPr>
      <w:keepNext/>
      <w:keepLines/>
      <w:numPr>
        <w:ilvl w:val="5"/>
        <w:numId w:val="8"/>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A65445"/>
    <w:pPr>
      <w:keepNext/>
      <w:keepLines/>
      <w:numPr>
        <w:ilvl w:val="6"/>
        <w:numId w:val="8"/>
      </w:numPr>
      <w:spacing w:before="120" w:after="0"/>
      <w:outlineLvl w:val="6"/>
    </w:pPr>
    <w:rPr>
      <w:i/>
      <w:iCs/>
    </w:rPr>
  </w:style>
  <w:style w:type="paragraph" w:styleId="Heading8">
    <w:name w:val="heading 8"/>
    <w:basedOn w:val="Normal"/>
    <w:next w:val="Normal"/>
    <w:link w:val="Heading8Char"/>
    <w:uiPriority w:val="9"/>
    <w:semiHidden/>
    <w:unhideWhenUsed/>
    <w:qFormat/>
    <w:rsid w:val="00A65445"/>
    <w:pPr>
      <w:keepNext/>
      <w:keepLines/>
      <w:numPr>
        <w:ilvl w:val="7"/>
        <w:numId w:val="8"/>
      </w:numPr>
      <w:spacing w:before="120" w:after="0"/>
      <w:outlineLvl w:val="7"/>
    </w:pPr>
    <w:rPr>
      <w:b/>
      <w:bCs/>
    </w:rPr>
  </w:style>
  <w:style w:type="paragraph" w:styleId="Heading9">
    <w:name w:val="heading 9"/>
    <w:basedOn w:val="Normal"/>
    <w:next w:val="Normal"/>
    <w:link w:val="Heading9Char"/>
    <w:uiPriority w:val="9"/>
    <w:semiHidden/>
    <w:unhideWhenUsed/>
    <w:qFormat/>
    <w:rsid w:val="00A65445"/>
    <w:pPr>
      <w:keepNext/>
      <w:keepLines/>
      <w:numPr>
        <w:ilvl w:val="8"/>
        <w:numId w:val="8"/>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C87"/>
    <w:rPr>
      <w:rFonts w:asciiTheme="majorHAnsi" w:eastAsiaTheme="majorEastAsia" w:hAnsiTheme="majorHAnsi" w:cstheme="majorBidi"/>
      <w:b/>
      <w:bCs/>
      <w:caps/>
      <w:spacing w:val="4"/>
      <w:sz w:val="48"/>
      <w:szCs w:val="28"/>
    </w:rPr>
  </w:style>
  <w:style w:type="character" w:customStyle="1" w:styleId="Heading2Char">
    <w:name w:val="Heading 2 Char"/>
    <w:basedOn w:val="DefaultParagraphFont"/>
    <w:link w:val="Heading2"/>
    <w:uiPriority w:val="9"/>
    <w:rsid w:val="004617FD"/>
    <w:rPr>
      <w:rFonts w:asciiTheme="majorHAnsi" w:eastAsiaTheme="majorEastAsia" w:hAnsiTheme="majorHAnsi" w:cstheme="majorBidi"/>
      <w:b/>
      <w:bCs/>
      <w:caps/>
      <w:sz w:val="40"/>
      <w:szCs w:val="28"/>
    </w:rPr>
  </w:style>
  <w:style w:type="character" w:customStyle="1" w:styleId="Heading3Char">
    <w:name w:val="Heading 3 Char"/>
    <w:basedOn w:val="DefaultParagraphFont"/>
    <w:link w:val="Heading3"/>
    <w:uiPriority w:val="9"/>
    <w:rsid w:val="00CF14EE"/>
    <w:rPr>
      <w:rFonts w:asciiTheme="majorHAnsi" w:eastAsiaTheme="majorEastAsia" w:hAnsiTheme="majorHAnsi" w:cstheme="majorBidi"/>
      <w:b/>
      <w:caps/>
      <w:spacing w:val="4"/>
      <w:sz w:val="36"/>
      <w:szCs w:val="24"/>
    </w:rPr>
  </w:style>
  <w:style w:type="character" w:customStyle="1" w:styleId="Heading4Char">
    <w:name w:val="Heading 4 Char"/>
    <w:basedOn w:val="DefaultParagraphFont"/>
    <w:link w:val="Heading4"/>
    <w:uiPriority w:val="9"/>
    <w:rsid w:val="00905284"/>
    <w:rPr>
      <w:rFonts w:asciiTheme="majorHAnsi" w:eastAsiaTheme="majorEastAsia" w:hAnsiTheme="majorHAnsi" w:cstheme="majorBidi"/>
      <w:iCs/>
      <w:caps/>
      <w:sz w:val="32"/>
      <w:szCs w:val="24"/>
    </w:rPr>
  </w:style>
  <w:style w:type="character" w:customStyle="1" w:styleId="Heading5Char">
    <w:name w:val="Heading 5 Char"/>
    <w:basedOn w:val="DefaultParagraphFont"/>
    <w:link w:val="Heading5"/>
    <w:uiPriority w:val="9"/>
    <w:semiHidden/>
    <w:rsid w:val="00A65445"/>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A6544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A65445"/>
    <w:rPr>
      <w:i/>
      <w:iCs/>
    </w:rPr>
  </w:style>
  <w:style w:type="character" w:customStyle="1" w:styleId="Heading8Char">
    <w:name w:val="Heading 8 Char"/>
    <w:basedOn w:val="DefaultParagraphFont"/>
    <w:link w:val="Heading8"/>
    <w:uiPriority w:val="9"/>
    <w:semiHidden/>
    <w:rsid w:val="00A65445"/>
    <w:rPr>
      <w:b/>
      <w:bCs/>
    </w:rPr>
  </w:style>
  <w:style w:type="character" w:customStyle="1" w:styleId="Heading9Char">
    <w:name w:val="Heading 9 Char"/>
    <w:basedOn w:val="DefaultParagraphFont"/>
    <w:link w:val="Heading9"/>
    <w:uiPriority w:val="9"/>
    <w:semiHidden/>
    <w:rsid w:val="00A65445"/>
    <w:rPr>
      <w:i/>
      <w:iCs/>
    </w:rPr>
  </w:style>
  <w:style w:type="paragraph" w:styleId="Caption">
    <w:name w:val="caption"/>
    <w:basedOn w:val="Normal"/>
    <w:next w:val="Normal"/>
    <w:uiPriority w:val="35"/>
    <w:unhideWhenUsed/>
    <w:qFormat/>
    <w:rsid w:val="00A65445"/>
    <w:rPr>
      <w:b/>
      <w:bCs/>
      <w:sz w:val="18"/>
      <w:szCs w:val="18"/>
    </w:rPr>
  </w:style>
  <w:style w:type="paragraph" w:styleId="Title">
    <w:name w:val="Title"/>
    <w:basedOn w:val="Normal"/>
    <w:next w:val="Normal"/>
    <w:link w:val="TitleChar"/>
    <w:uiPriority w:val="10"/>
    <w:qFormat/>
    <w:rsid w:val="00A6544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A65445"/>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A65445"/>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A65445"/>
    <w:rPr>
      <w:rFonts w:asciiTheme="majorHAnsi" w:eastAsiaTheme="majorEastAsia" w:hAnsiTheme="majorHAnsi" w:cstheme="majorBidi"/>
      <w:sz w:val="24"/>
      <w:szCs w:val="24"/>
    </w:rPr>
  </w:style>
  <w:style w:type="character" w:styleId="Strong">
    <w:name w:val="Strong"/>
    <w:basedOn w:val="DefaultParagraphFont"/>
    <w:uiPriority w:val="22"/>
    <w:qFormat/>
    <w:rsid w:val="00A65445"/>
    <w:rPr>
      <w:b/>
      <w:bCs/>
      <w:color w:val="auto"/>
    </w:rPr>
  </w:style>
  <w:style w:type="character" w:styleId="Emphasis">
    <w:name w:val="Emphasis"/>
    <w:basedOn w:val="DefaultParagraphFont"/>
    <w:uiPriority w:val="20"/>
    <w:qFormat/>
    <w:rsid w:val="00A65445"/>
    <w:rPr>
      <w:i/>
      <w:iCs/>
      <w:color w:val="auto"/>
    </w:rPr>
  </w:style>
  <w:style w:type="paragraph" w:styleId="NoSpacing">
    <w:name w:val="No Spacing"/>
    <w:uiPriority w:val="1"/>
    <w:qFormat/>
    <w:rsid w:val="00A65445"/>
    <w:pPr>
      <w:spacing w:after="0" w:line="240" w:lineRule="auto"/>
    </w:pPr>
  </w:style>
  <w:style w:type="paragraph" w:styleId="Quote">
    <w:name w:val="Quote"/>
    <w:basedOn w:val="Normal"/>
    <w:next w:val="Normal"/>
    <w:link w:val="QuoteChar"/>
    <w:uiPriority w:val="29"/>
    <w:qFormat/>
    <w:rsid w:val="00A6544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A65445"/>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A6544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A65445"/>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A65445"/>
    <w:rPr>
      <w:i/>
      <w:iCs/>
      <w:color w:val="auto"/>
    </w:rPr>
  </w:style>
  <w:style w:type="character" w:styleId="IntenseEmphasis">
    <w:name w:val="Intense Emphasis"/>
    <w:basedOn w:val="DefaultParagraphFont"/>
    <w:uiPriority w:val="21"/>
    <w:qFormat/>
    <w:rsid w:val="00A65445"/>
    <w:rPr>
      <w:b/>
      <w:bCs/>
      <w:i/>
      <w:iCs/>
      <w:color w:val="auto"/>
    </w:rPr>
  </w:style>
  <w:style w:type="character" w:styleId="SubtleReference">
    <w:name w:val="Subtle Reference"/>
    <w:basedOn w:val="DefaultParagraphFont"/>
    <w:uiPriority w:val="31"/>
    <w:qFormat/>
    <w:rsid w:val="00A65445"/>
    <w:rPr>
      <w:smallCaps/>
      <w:color w:val="auto"/>
      <w:u w:val="single" w:color="7F7F7F" w:themeColor="text1" w:themeTint="80"/>
    </w:rPr>
  </w:style>
  <w:style w:type="character" w:styleId="IntenseReference">
    <w:name w:val="Intense Reference"/>
    <w:basedOn w:val="DefaultParagraphFont"/>
    <w:uiPriority w:val="32"/>
    <w:qFormat/>
    <w:rsid w:val="00A65445"/>
    <w:rPr>
      <w:b/>
      <w:bCs/>
      <w:smallCaps/>
      <w:color w:val="auto"/>
      <w:u w:val="single"/>
    </w:rPr>
  </w:style>
  <w:style w:type="character" w:styleId="BookTitle">
    <w:name w:val="Book Title"/>
    <w:basedOn w:val="DefaultParagraphFont"/>
    <w:uiPriority w:val="33"/>
    <w:qFormat/>
    <w:rsid w:val="00A65445"/>
    <w:rPr>
      <w:b/>
      <w:bCs/>
      <w:smallCaps/>
      <w:color w:val="auto"/>
    </w:rPr>
  </w:style>
  <w:style w:type="paragraph" w:styleId="TOCHeading">
    <w:name w:val="TOC Heading"/>
    <w:basedOn w:val="Heading1"/>
    <w:next w:val="Normal"/>
    <w:uiPriority w:val="39"/>
    <w:unhideWhenUsed/>
    <w:qFormat/>
    <w:rsid w:val="00A65445"/>
    <w:pPr>
      <w:outlineLvl w:val="9"/>
    </w:pPr>
  </w:style>
  <w:style w:type="paragraph" w:styleId="ListParagraph">
    <w:name w:val="List Paragraph"/>
    <w:basedOn w:val="Normal"/>
    <w:uiPriority w:val="34"/>
    <w:qFormat/>
    <w:rsid w:val="00A65445"/>
    <w:pPr>
      <w:ind w:left="720"/>
      <w:contextualSpacing/>
    </w:pPr>
  </w:style>
  <w:style w:type="paragraph" w:styleId="BalloonText">
    <w:name w:val="Balloon Text"/>
    <w:basedOn w:val="Normal"/>
    <w:link w:val="BalloonTextChar"/>
    <w:uiPriority w:val="99"/>
    <w:semiHidden/>
    <w:unhideWhenUsed/>
    <w:rsid w:val="00C247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710"/>
    <w:rPr>
      <w:rFonts w:ascii="Segoe UI" w:hAnsi="Segoe UI" w:cs="Segoe UI"/>
      <w:sz w:val="18"/>
      <w:szCs w:val="18"/>
    </w:rPr>
  </w:style>
  <w:style w:type="paragraph" w:styleId="Header">
    <w:name w:val="header"/>
    <w:basedOn w:val="Normal"/>
    <w:link w:val="HeaderChar"/>
    <w:uiPriority w:val="99"/>
    <w:unhideWhenUsed/>
    <w:rsid w:val="00D21F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1F29"/>
  </w:style>
  <w:style w:type="paragraph" w:styleId="Footer">
    <w:name w:val="footer"/>
    <w:basedOn w:val="Normal"/>
    <w:link w:val="FooterChar"/>
    <w:uiPriority w:val="99"/>
    <w:unhideWhenUsed/>
    <w:rsid w:val="00D21F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1F29"/>
  </w:style>
  <w:style w:type="paragraph" w:styleId="NormalWeb">
    <w:name w:val="Normal (Web)"/>
    <w:basedOn w:val="Normal"/>
    <w:uiPriority w:val="99"/>
    <w:semiHidden/>
    <w:unhideWhenUsed/>
    <w:rsid w:val="009E5882"/>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2A01CA"/>
    <w:pPr>
      <w:tabs>
        <w:tab w:val="right" w:leader="dot" w:pos="9016"/>
      </w:tabs>
      <w:spacing w:after="100"/>
      <w:pPrChange w:id="0" w:author="Christos-Emmanouil Anastasiou" w:date="2020-05-15T05:15:00Z">
        <w:pPr>
          <w:tabs>
            <w:tab w:val="right" w:leader="dot" w:pos="9016"/>
          </w:tabs>
          <w:spacing w:after="100" w:line="252" w:lineRule="auto"/>
          <w:jc w:val="both"/>
        </w:pPr>
      </w:pPrChange>
    </w:pPr>
    <w:rPr>
      <w:rPrChange w:id="0" w:author="Christos-Emmanouil Anastasiou" w:date="2020-05-15T05:15:00Z">
        <w:rPr>
          <w:rFonts w:asciiTheme="minorHAnsi" w:eastAsiaTheme="minorEastAsia" w:hAnsiTheme="minorHAnsi" w:cstheme="minorBidi"/>
          <w:sz w:val="22"/>
          <w:szCs w:val="22"/>
          <w:lang w:val="en-GB" w:eastAsia="en-US" w:bidi="ar-SA"/>
        </w:rPr>
      </w:rPrChange>
    </w:rPr>
  </w:style>
  <w:style w:type="paragraph" w:styleId="TOC2">
    <w:name w:val="toc 2"/>
    <w:basedOn w:val="Normal"/>
    <w:next w:val="Normal"/>
    <w:autoRedefine/>
    <w:uiPriority w:val="39"/>
    <w:unhideWhenUsed/>
    <w:rsid w:val="002A01CA"/>
    <w:pPr>
      <w:tabs>
        <w:tab w:val="left" w:pos="880"/>
        <w:tab w:val="right" w:leader="dot" w:pos="9016"/>
      </w:tabs>
      <w:spacing w:after="100"/>
      <w:ind w:left="220"/>
      <w:pPrChange w:id="1" w:author="Christos-Emmanouil Anastasiou" w:date="2020-05-15T05:15:00Z">
        <w:pPr>
          <w:spacing w:after="100" w:line="252" w:lineRule="auto"/>
          <w:ind w:left="220"/>
          <w:jc w:val="both"/>
        </w:pPr>
      </w:pPrChange>
    </w:pPr>
    <w:rPr>
      <w:rPrChange w:id="1" w:author="Christos-Emmanouil Anastasiou" w:date="2020-05-15T05:15:00Z">
        <w:rPr>
          <w:rFonts w:asciiTheme="minorHAnsi" w:eastAsiaTheme="minorEastAsia" w:hAnsiTheme="minorHAnsi" w:cstheme="minorBidi"/>
          <w:sz w:val="22"/>
          <w:szCs w:val="22"/>
          <w:lang w:val="en-GB" w:eastAsia="en-US" w:bidi="ar-SA"/>
        </w:rPr>
      </w:rPrChange>
    </w:rPr>
  </w:style>
  <w:style w:type="character" w:styleId="Hyperlink">
    <w:name w:val="Hyperlink"/>
    <w:basedOn w:val="DefaultParagraphFont"/>
    <w:uiPriority w:val="99"/>
    <w:unhideWhenUsed/>
    <w:rsid w:val="00430464"/>
    <w:rPr>
      <w:color w:val="0000FF" w:themeColor="hyperlink"/>
      <w:u w:val="single"/>
    </w:rPr>
  </w:style>
  <w:style w:type="table" w:styleId="TableGrid">
    <w:name w:val="Table Grid"/>
    <w:basedOn w:val="TableNormal"/>
    <w:uiPriority w:val="39"/>
    <w:rsid w:val="00443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71D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C71DF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DC1766"/>
    <w:rPr>
      <w:color w:val="605E5C"/>
      <w:shd w:val="clear" w:color="auto" w:fill="E1DFDD"/>
    </w:rPr>
  </w:style>
  <w:style w:type="table" w:styleId="TableGridLight">
    <w:name w:val="Grid Table Light"/>
    <w:basedOn w:val="TableNormal"/>
    <w:uiPriority w:val="40"/>
    <w:rsid w:val="00832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327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327D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B86EE2"/>
    <w:rPr>
      <w:sz w:val="16"/>
      <w:szCs w:val="16"/>
    </w:rPr>
  </w:style>
  <w:style w:type="paragraph" w:styleId="CommentText">
    <w:name w:val="annotation text"/>
    <w:basedOn w:val="Normal"/>
    <w:link w:val="CommentTextChar"/>
    <w:uiPriority w:val="99"/>
    <w:semiHidden/>
    <w:unhideWhenUsed/>
    <w:rsid w:val="00B86EE2"/>
    <w:pPr>
      <w:spacing w:line="240" w:lineRule="auto"/>
    </w:pPr>
    <w:rPr>
      <w:sz w:val="20"/>
      <w:szCs w:val="20"/>
    </w:rPr>
  </w:style>
  <w:style w:type="character" w:customStyle="1" w:styleId="CommentTextChar">
    <w:name w:val="Comment Text Char"/>
    <w:basedOn w:val="DefaultParagraphFont"/>
    <w:link w:val="CommentText"/>
    <w:uiPriority w:val="99"/>
    <w:semiHidden/>
    <w:rsid w:val="00B86EE2"/>
    <w:rPr>
      <w:sz w:val="20"/>
      <w:szCs w:val="20"/>
    </w:rPr>
  </w:style>
  <w:style w:type="paragraph" w:styleId="CommentSubject">
    <w:name w:val="annotation subject"/>
    <w:basedOn w:val="CommentText"/>
    <w:next w:val="CommentText"/>
    <w:link w:val="CommentSubjectChar"/>
    <w:uiPriority w:val="99"/>
    <w:semiHidden/>
    <w:unhideWhenUsed/>
    <w:rsid w:val="00B86EE2"/>
    <w:rPr>
      <w:b/>
      <w:bCs/>
    </w:rPr>
  </w:style>
  <w:style w:type="character" w:customStyle="1" w:styleId="CommentSubjectChar">
    <w:name w:val="Comment Subject Char"/>
    <w:basedOn w:val="CommentTextChar"/>
    <w:link w:val="CommentSubject"/>
    <w:uiPriority w:val="99"/>
    <w:semiHidden/>
    <w:rsid w:val="00B86EE2"/>
    <w:rPr>
      <w:b/>
      <w:bCs/>
      <w:sz w:val="20"/>
      <w:szCs w:val="20"/>
    </w:rPr>
  </w:style>
  <w:style w:type="paragraph" w:styleId="Revision">
    <w:name w:val="Revision"/>
    <w:hidden/>
    <w:uiPriority w:val="99"/>
    <w:semiHidden/>
    <w:rsid w:val="00A11ADE"/>
    <w:pPr>
      <w:spacing w:after="0" w:line="240" w:lineRule="auto"/>
      <w:jc w:val="left"/>
    </w:pPr>
  </w:style>
  <w:style w:type="paragraph" w:styleId="TOC3">
    <w:name w:val="toc 3"/>
    <w:basedOn w:val="Normal"/>
    <w:next w:val="Normal"/>
    <w:autoRedefine/>
    <w:uiPriority w:val="39"/>
    <w:unhideWhenUsed/>
    <w:rsid w:val="002E5BE2"/>
    <w:pPr>
      <w:tabs>
        <w:tab w:val="left" w:pos="1320"/>
        <w:tab w:val="right" w:leader="dot" w:pos="9016"/>
      </w:tabs>
      <w:spacing w:after="100"/>
      <w:ind w:left="440"/>
      <w:pPrChange w:id="2" w:author="Christos-Emmanouil Anastasiou" w:date="2020-05-15T05:18:00Z">
        <w:pPr>
          <w:spacing w:after="100" w:line="252" w:lineRule="auto"/>
          <w:ind w:left="440"/>
          <w:jc w:val="both"/>
        </w:pPr>
      </w:pPrChange>
    </w:pPr>
    <w:rPr>
      <w:rPrChange w:id="2" w:author="Christos-Emmanouil Anastasiou" w:date="2020-05-15T05:18:00Z">
        <w:rPr>
          <w:rFonts w:asciiTheme="minorHAnsi" w:eastAsiaTheme="minorEastAsia" w:hAnsiTheme="minorHAnsi" w:cstheme="minorBidi"/>
          <w:sz w:val="22"/>
          <w:szCs w:val="22"/>
          <w:lang w:val="en-GB"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67102">
      <w:bodyDiv w:val="1"/>
      <w:marLeft w:val="0"/>
      <w:marRight w:val="0"/>
      <w:marTop w:val="0"/>
      <w:marBottom w:val="0"/>
      <w:divBdr>
        <w:top w:val="none" w:sz="0" w:space="0" w:color="auto"/>
        <w:left w:val="none" w:sz="0" w:space="0" w:color="auto"/>
        <w:bottom w:val="none" w:sz="0" w:space="0" w:color="auto"/>
        <w:right w:val="none" w:sz="0" w:space="0" w:color="auto"/>
      </w:divBdr>
    </w:div>
    <w:div w:id="687371795">
      <w:bodyDiv w:val="1"/>
      <w:marLeft w:val="0"/>
      <w:marRight w:val="0"/>
      <w:marTop w:val="0"/>
      <w:marBottom w:val="0"/>
      <w:divBdr>
        <w:top w:val="none" w:sz="0" w:space="0" w:color="auto"/>
        <w:left w:val="none" w:sz="0" w:space="0" w:color="auto"/>
        <w:bottom w:val="none" w:sz="0" w:space="0" w:color="auto"/>
        <w:right w:val="none" w:sz="0" w:space="0" w:color="auto"/>
      </w:divBdr>
    </w:div>
    <w:div w:id="789131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eader" Target="header2.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Organic">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Tec19</b:Tag>
    <b:SourceType>InternetSite</b:SourceType>
    <b:Guid>{241F0A7C-DE94-4D89-BA66-056E79DD6329}</b:Guid>
    <b:Year>2019</b:Year>
    <b:Author>
      <b:Author>
        <b:Corporate>Tech Radar</b:Corporate>
      </b:Author>
    </b:Author>
    <b:Title>From ray tracing to AI: best gaming technology advances in the last decade</b:Title>
    <b:URL>https://www.techradar.com/uk/news/from-ray-tracing-to-ai-best-gaming-technology-advances-in-the-last-decade</b:URL>
    <b:YearAccessed>2020</b:YearAccessed>
    <b:MonthAccessed>May</b:MonthAccessed>
    <b:DayAccessed>5</b:DayAccessed>
    <b:ShortTitle>the short title</b:ShortTitle>
    <b:RefOrder>1</b:RefOrder>
  </b:Source>
</b:Sources>
</file>

<file path=customXml/itemProps1.xml><?xml version="1.0" encoding="utf-8"?>
<ds:datastoreItem xmlns:ds="http://schemas.openxmlformats.org/officeDocument/2006/customXml" ds:itemID="{0DC7AEBD-00E0-4E54-89FB-523A3A7BB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22827</TotalTime>
  <Pages>47</Pages>
  <Words>16816</Words>
  <Characters>95853</Characters>
  <Application>Microsoft Office Word</Application>
  <DocSecurity>0</DocSecurity>
  <Lines>798</Lines>
  <Paragraphs>224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112445</CharactersWithSpaces>
  <SharedDoc>false</SharedDoc>
  <HLinks>
    <vt:vector size="480" baseType="variant">
      <vt:variant>
        <vt:i4>4915281</vt:i4>
      </vt:variant>
      <vt:variant>
        <vt:i4>819</vt:i4>
      </vt:variant>
      <vt:variant>
        <vt:i4>0</vt:i4>
      </vt:variant>
      <vt:variant>
        <vt:i4>5</vt:i4>
      </vt:variant>
      <vt:variant>
        <vt:lpwstr>http://www.ecma-international.org/publications/standards/Ecma-335.htm</vt:lpwstr>
      </vt:variant>
      <vt:variant>
        <vt:lpwstr/>
      </vt:variant>
      <vt:variant>
        <vt:i4>5898311</vt:i4>
      </vt:variant>
      <vt:variant>
        <vt:i4>816</vt:i4>
      </vt:variant>
      <vt:variant>
        <vt:i4>0</vt:i4>
      </vt:variant>
      <vt:variant>
        <vt:i4>5</vt:i4>
      </vt:variant>
      <vt:variant>
        <vt:lpwstr>https://docs.oracle.com/javase/8/docs/technotes/guides/vm/index.html</vt:lpwstr>
      </vt:variant>
      <vt:variant>
        <vt:lpwstr/>
      </vt:variant>
      <vt:variant>
        <vt:i4>1441807</vt:i4>
      </vt:variant>
      <vt:variant>
        <vt:i4>813</vt:i4>
      </vt:variant>
      <vt:variant>
        <vt:i4>0</vt:i4>
      </vt:variant>
      <vt:variant>
        <vt:i4>5</vt:i4>
      </vt:variant>
      <vt:variant>
        <vt:lpwstr>https://docs.microsoft.com/en-us/dotnet/standard/clr</vt:lpwstr>
      </vt:variant>
      <vt:variant>
        <vt:lpwstr/>
      </vt:variant>
      <vt:variant>
        <vt:i4>4718592</vt:i4>
      </vt:variant>
      <vt:variant>
        <vt:i4>810</vt:i4>
      </vt:variant>
      <vt:variant>
        <vt:i4>0</vt:i4>
      </vt:variant>
      <vt:variant>
        <vt:i4>5</vt:i4>
      </vt:variant>
      <vt:variant>
        <vt:lpwstr>https://en.wikipedia.org/wiki/Constructive_solid_geometry</vt:lpwstr>
      </vt:variant>
      <vt:variant>
        <vt:lpwstr/>
      </vt:variant>
      <vt:variant>
        <vt:i4>20</vt:i4>
      </vt:variant>
      <vt:variant>
        <vt:i4>807</vt:i4>
      </vt:variant>
      <vt:variant>
        <vt:i4>0</vt:i4>
      </vt:variant>
      <vt:variant>
        <vt:i4>5</vt:i4>
      </vt:variant>
      <vt:variant>
        <vt:lpwstr>https://www.minecraft.net/en-us/</vt:lpwstr>
      </vt:variant>
      <vt:variant>
        <vt:lpwstr/>
      </vt:variant>
      <vt:variant>
        <vt:i4>3473523</vt:i4>
      </vt:variant>
      <vt:variant>
        <vt:i4>804</vt:i4>
      </vt:variant>
      <vt:variant>
        <vt:i4>0</vt:i4>
      </vt:variant>
      <vt:variant>
        <vt:i4>5</vt:i4>
      </vt:variant>
      <vt:variant>
        <vt:lpwstr>https://sites.google.com/site/letsmakeavoxelengine/home/chunks</vt:lpwstr>
      </vt:variant>
      <vt:variant>
        <vt:lpwstr/>
      </vt:variant>
      <vt:variant>
        <vt:i4>7864423</vt:i4>
      </vt:variant>
      <vt:variant>
        <vt:i4>801</vt:i4>
      </vt:variant>
      <vt:variant>
        <vt:i4>0</vt:i4>
      </vt:variant>
      <vt:variant>
        <vt:i4>5</vt:i4>
      </vt:variant>
      <vt:variant>
        <vt:lpwstr>https://www.visual-paradigm.com/guide/uml-unified-modeling-language/what-is-class-diagram/</vt:lpwstr>
      </vt:variant>
      <vt:variant>
        <vt:lpwstr/>
      </vt:variant>
      <vt:variant>
        <vt:i4>4521994</vt:i4>
      </vt:variant>
      <vt:variant>
        <vt:i4>798</vt:i4>
      </vt:variant>
      <vt:variant>
        <vt:i4>0</vt:i4>
      </vt:variant>
      <vt:variant>
        <vt:i4>5</vt:i4>
      </vt:variant>
      <vt:variant>
        <vt:lpwstr>https://www.agilebusiness.org/page/ProjectFramework_10_MoSCoWPrioritisation</vt:lpwstr>
      </vt:variant>
      <vt:variant>
        <vt:lpwstr/>
      </vt:variant>
      <vt:variant>
        <vt:i4>20</vt:i4>
      </vt:variant>
      <vt:variant>
        <vt:i4>795</vt:i4>
      </vt:variant>
      <vt:variant>
        <vt:i4>0</vt:i4>
      </vt:variant>
      <vt:variant>
        <vt:i4>5</vt:i4>
      </vt:variant>
      <vt:variant>
        <vt:lpwstr>https://www.minecraft.net/en-us/</vt:lpwstr>
      </vt:variant>
      <vt:variant>
        <vt:lpwstr/>
      </vt:variant>
      <vt:variant>
        <vt:i4>6094913</vt:i4>
      </vt:variant>
      <vt:variant>
        <vt:i4>792</vt:i4>
      </vt:variant>
      <vt:variant>
        <vt:i4>0</vt:i4>
      </vt:variant>
      <vt:variant>
        <vt:i4>5</vt:i4>
      </vt:variant>
      <vt:variant>
        <vt:lpwstr>https://en.wikipedia.org/wiki/Landmark_(video_game)</vt:lpwstr>
      </vt:variant>
      <vt:variant>
        <vt:lpwstr/>
      </vt:variant>
      <vt:variant>
        <vt:i4>65563</vt:i4>
      </vt:variant>
      <vt:variant>
        <vt:i4>789</vt:i4>
      </vt:variant>
      <vt:variant>
        <vt:i4>0</vt:i4>
      </vt:variant>
      <vt:variant>
        <vt:i4>5</vt:i4>
      </vt:variant>
      <vt:variant>
        <vt:lpwstr>https://github.com/ocornut/imgui</vt:lpwstr>
      </vt:variant>
      <vt:variant>
        <vt:lpwstr/>
      </vt:variant>
      <vt:variant>
        <vt:i4>1310812</vt:i4>
      </vt:variant>
      <vt:variant>
        <vt:i4>786</vt:i4>
      </vt:variant>
      <vt:variant>
        <vt:i4>0</vt:i4>
      </vt:variant>
      <vt:variant>
        <vt:i4>5</vt:i4>
      </vt:variant>
      <vt:variant>
        <vt:lpwstr>https://medium.com/retronator-magazine/pixels-and-voxels-the-long-answer-5889ecc18190</vt:lpwstr>
      </vt:variant>
      <vt:variant>
        <vt:lpwstr/>
      </vt:variant>
      <vt:variant>
        <vt:i4>2097184</vt:i4>
      </vt:variant>
      <vt:variant>
        <vt:i4>783</vt:i4>
      </vt:variant>
      <vt:variant>
        <vt:i4>0</vt:i4>
      </vt:variant>
      <vt:variant>
        <vt:i4>5</vt:i4>
      </vt:variant>
      <vt:variant>
        <vt:lpwstr>https://www.3d-map-generator.com/3d-map-generator-terrain-how-it-works/</vt:lpwstr>
      </vt:variant>
      <vt:variant>
        <vt:lpwstr/>
      </vt:variant>
      <vt:variant>
        <vt:i4>6094861</vt:i4>
      </vt:variant>
      <vt:variant>
        <vt:i4>780</vt:i4>
      </vt:variant>
      <vt:variant>
        <vt:i4>0</vt:i4>
      </vt:variant>
      <vt:variant>
        <vt:i4>5</vt:i4>
      </vt:variant>
      <vt:variant>
        <vt:lpwstr>https://www.gamespot.com/forums/system-wars-314159282/everquest-next-revealed-game-changer-29431034/</vt:lpwstr>
      </vt:variant>
      <vt:variant>
        <vt:lpwstr/>
      </vt:variant>
      <vt:variant>
        <vt:i4>6946927</vt:i4>
      </vt:variant>
      <vt:variant>
        <vt:i4>777</vt:i4>
      </vt:variant>
      <vt:variant>
        <vt:i4>0</vt:i4>
      </vt:variant>
      <vt:variant>
        <vt:i4>5</vt:i4>
      </vt:variant>
      <vt:variant>
        <vt:lpwstr>https://www.pcgamer.com/everquest-next-landmark-announced/</vt:lpwstr>
      </vt:variant>
      <vt:variant>
        <vt:lpwstr/>
      </vt:variant>
      <vt:variant>
        <vt:i4>7471205</vt:i4>
      </vt:variant>
      <vt:variant>
        <vt:i4>774</vt:i4>
      </vt:variant>
      <vt:variant>
        <vt:i4>0</vt:i4>
      </vt:variant>
      <vt:variant>
        <vt:i4>5</vt:i4>
      </vt:variant>
      <vt:variant>
        <vt:lpwstr>https://graphics.stanford.edu/~mdfisher/MarchingCubes.html</vt:lpwstr>
      </vt:variant>
      <vt:variant>
        <vt:lpwstr/>
      </vt:variant>
      <vt:variant>
        <vt:i4>8060929</vt:i4>
      </vt:variant>
      <vt:variant>
        <vt:i4>771</vt:i4>
      </vt:variant>
      <vt:variant>
        <vt:i4>0</vt:i4>
      </vt:variant>
      <vt:variant>
        <vt:i4>5</vt:i4>
      </vt:variant>
      <vt:variant>
        <vt:lpwstr>http://www.cs.carleton.edu/cs_comps/0405/shape/marching_cubes.html</vt:lpwstr>
      </vt:variant>
      <vt:variant>
        <vt:lpwstr>1</vt:lpwstr>
      </vt:variant>
      <vt:variant>
        <vt:i4>67</vt:i4>
      </vt:variant>
      <vt:variant>
        <vt:i4>768</vt:i4>
      </vt:variant>
      <vt:variant>
        <vt:i4>0</vt:i4>
      </vt:variant>
      <vt:variant>
        <vt:i4>5</vt:i4>
      </vt:variant>
      <vt:variant>
        <vt:lpwstr>https://store.steampowered.com/app/881100/Noita/</vt:lpwstr>
      </vt:variant>
      <vt:variant>
        <vt:lpwstr/>
      </vt:variant>
      <vt:variant>
        <vt:i4>5439567</vt:i4>
      </vt:variant>
      <vt:variant>
        <vt:i4>765</vt:i4>
      </vt:variant>
      <vt:variant>
        <vt:i4>0</vt:i4>
      </vt:variant>
      <vt:variant>
        <vt:i4>5</vt:i4>
      </vt:variant>
      <vt:variant>
        <vt:lpwstr>https://www.crytek.com/cryengine</vt:lpwstr>
      </vt:variant>
      <vt:variant>
        <vt:lpwstr/>
      </vt:variant>
      <vt:variant>
        <vt:i4>4915223</vt:i4>
      </vt:variant>
      <vt:variant>
        <vt:i4>762</vt:i4>
      </vt:variant>
      <vt:variant>
        <vt:i4>0</vt:i4>
      </vt:variant>
      <vt:variant>
        <vt:i4>5</vt:i4>
      </vt:variant>
      <vt:variant>
        <vt:lpwstr>https://wias-berlin.de/software/tetgen/features.html</vt:lpwstr>
      </vt:variant>
      <vt:variant>
        <vt:lpwstr/>
      </vt:variant>
      <vt:variant>
        <vt:i4>4915223</vt:i4>
      </vt:variant>
      <vt:variant>
        <vt:i4>759</vt:i4>
      </vt:variant>
      <vt:variant>
        <vt:i4>0</vt:i4>
      </vt:variant>
      <vt:variant>
        <vt:i4>5</vt:i4>
      </vt:variant>
      <vt:variant>
        <vt:lpwstr>https://wias-berlin.de/software/tetgen/features.html</vt:lpwstr>
      </vt:variant>
      <vt:variant>
        <vt:lpwstr/>
      </vt:variant>
      <vt:variant>
        <vt:i4>524303</vt:i4>
      </vt:variant>
      <vt:variant>
        <vt:i4>756</vt:i4>
      </vt:variant>
      <vt:variant>
        <vt:i4>0</vt:i4>
      </vt:variant>
      <vt:variant>
        <vt:i4>5</vt:i4>
      </vt:variant>
      <vt:variant>
        <vt:lpwstr>http://ieeexplore.ieee.org/stamp/stamp.jsp?tp=&amp;arnumber=4276112&amp;isnumber=4276090</vt:lpwstr>
      </vt:variant>
      <vt:variant>
        <vt:lpwstr/>
      </vt:variant>
      <vt:variant>
        <vt:i4>7471104</vt:i4>
      </vt:variant>
      <vt:variant>
        <vt:i4>753</vt:i4>
      </vt:variant>
      <vt:variant>
        <vt:i4>0</vt:i4>
      </vt:variant>
      <vt:variant>
        <vt:i4>5</vt:i4>
      </vt:variant>
      <vt:variant>
        <vt:lpwstr>https://en.wikipedia.org/wiki/Voronoi_diagram</vt:lpwstr>
      </vt:variant>
      <vt:variant>
        <vt:lpwstr/>
      </vt:variant>
      <vt:variant>
        <vt:i4>5374040</vt:i4>
      </vt:variant>
      <vt:variant>
        <vt:i4>750</vt:i4>
      </vt:variant>
      <vt:variant>
        <vt:i4>0</vt:i4>
      </vt:variant>
      <vt:variant>
        <vt:i4>5</vt:i4>
      </vt:variant>
      <vt:variant>
        <vt:lpwstr>https://store.steampowered.com/app/730/CounterStrike_Global_Offensive/</vt:lpwstr>
      </vt:variant>
      <vt:variant>
        <vt:lpwstr/>
      </vt:variant>
      <vt:variant>
        <vt:i4>3276803</vt:i4>
      </vt:variant>
      <vt:variant>
        <vt:i4>747</vt:i4>
      </vt:variant>
      <vt:variant>
        <vt:i4>0</vt:i4>
      </vt:variant>
      <vt:variant>
        <vt:i4>5</vt:i4>
      </vt:variant>
      <vt:variant>
        <vt:lpwstr>https://www.gamasutra.com/view/news/126940/Opinion_Destruction.php</vt:lpwstr>
      </vt:variant>
      <vt:variant>
        <vt:lpwstr/>
      </vt:variant>
      <vt:variant>
        <vt:i4>4915225</vt:i4>
      </vt:variant>
      <vt:variant>
        <vt:i4>744</vt:i4>
      </vt:variant>
      <vt:variant>
        <vt:i4>0</vt:i4>
      </vt:variant>
      <vt:variant>
        <vt:i4>5</vt:i4>
      </vt:variant>
      <vt:variant>
        <vt:lpwstr>https://activecollab.com/blog/project-management/waterfall-project-management-methodology</vt:lpwstr>
      </vt:variant>
      <vt:variant>
        <vt:lpwstr/>
      </vt:variant>
      <vt:variant>
        <vt:i4>67</vt:i4>
      </vt:variant>
      <vt:variant>
        <vt:i4>741</vt:i4>
      </vt:variant>
      <vt:variant>
        <vt:i4>0</vt:i4>
      </vt:variant>
      <vt:variant>
        <vt:i4>5</vt:i4>
      </vt:variant>
      <vt:variant>
        <vt:lpwstr>https://store.steampowered.com/app/881100/Noita/</vt:lpwstr>
      </vt:variant>
      <vt:variant>
        <vt:lpwstr/>
      </vt:variant>
      <vt:variant>
        <vt:i4>3211307</vt:i4>
      </vt:variant>
      <vt:variant>
        <vt:i4>738</vt:i4>
      </vt:variant>
      <vt:variant>
        <vt:i4>0</vt:i4>
      </vt:variant>
      <vt:variant>
        <vt:i4>5</vt:i4>
      </vt:variant>
      <vt:variant>
        <vt:lpwstr>https://store.steampowered.com/app/274190/Broforce/</vt:lpwstr>
      </vt:variant>
      <vt:variant>
        <vt:lpwstr/>
      </vt:variant>
      <vt:variant>
        <vt:i4>7340113</vt:i4>
      </vt:variant>
      <vt:variant>
        <vt:i4>735</vt:i4>
      </vt:variant>
      <vt:variant>
        <vt:i4>0</vt:i4>
      </vt:variant>
      <vt:variant>
        <vt:i4>5</vt:i4>
      </vt:variant>
      <vt:variant>
        <vt:lpwstr>https://en.wikipedia.org/wiki/Worms_(1995_video_game)</vt:lpwstr>
      </vt:variant>
      <vt:variant>
        <vt:lpwstr/>
      </vt:variant>
      <vt:variant>
        <vt:i4>3145740</vt:i4>
      </vt:variant>
      <vt:variant>
        <vt:i4>732</vt:i4>
      </vt:variant>
      <vt:variant>
        <vt:i4>0</vt:i4>
      </vt:variant>
      <vt:variant>
        <vt:i4>5</vt:i4>
      </vt:variant>
      <vt:variant>
        <vt:lpwstr>https://en.wikipedia.org/wiki/Scorched_Earth_(video_game)</vt:lpwstr>
      </vt:variant>
      <vt:variant>
        <vt:lpwstr/>
      </vt:variant>
      <vt:variant>
        <vt:i4>5046281</vt:i4>
      </vt:variant>
      <vt:variant>
        <vt:i4>729</vt:i4>
      </vt:variant>
      <vt:variant>
        <vt:i4>0</vt:i4>
      </vt:variant>
      <vt:variant>
        <vt:i4>5</vt:i4>
      </vt:variant>
      <vt:variant>
        <vt:lpwstr>https://www.raywenderlich.com/585-scrum-of-one-how-to-bring-scrum-into-your-one-person-operation</vt:lpwstr>
      </vt:variant>
      <vt:variant>
        <vt:lpwstr/>
      </vt:variant>
      <vt:variant>
        <vt:i4>5898308</vt:i4>
      </vt:variant>
      <vt:variant>
        <vt:i4>726</vt:i4>
      </vt:variant>
      <vt:variant>
        <vt:i4>0</vt:i4>
      </vt:variant>
      <vt:variant>
        <vt:i4>5</vt:i4>
      </vt:variant>
      <vt:variant>
        <vt:lpwstr>https://www.scrumguides.org/scrum-guide.html</vt:lpwstr>
      </vt:variant>
      <vt:variant>
        <vt:lpwstr/>
      </vt:variant>
      <vt:variant>
        <vt:i4>7405613</vt:i4>
      </vt:variant>
      <vt:variant>
        <vt:i4>723</vt:i4>
      </vt:variant>
      <vt:variant>
        <vt:i4>0</vt:i4>
      </vt:variant>
      <vt:variant>
        <vt:i4>5</vt:i4>
      </vt:variant>
      <vt:variant>
        <vt:lpwstr>https://zenkit.com/en/blog/7-popular-project-management-methodologies-and-what-theyre-best-suited-for/</vt:lpwstr>
      </vt:variant>
      <vt:variant>
        <vt:lpwstr/>
      </vt:variant>
      <vt:variant>
        <vt:i4>7405613</vt:i4>
      </vt:variant>
      <vt:variant>
        <vt:i4>720</vt:i4>
      </vt:variant>
      <vt:variant>
        <vt:i4>0</vt:i4>
      </vt:variant>
      <vt:variant>
        <vt:i4>5</vt:i4>
      </vt:variant>
      <vt:variant>
        <vt:lpwstr>https://zenkit.com/en/blog/7-popular-project-management-methodologies-and-what-theyre-best-suited-for/</vt:lpwstr>
      </vt:variant>
      <vt:variant>
        <vt:lpwstr/>
      </vt:variant>
      <vt:variant>
        <vt:i4>3407992</vt:i4>
      </vt:variant>
      <vt:variant>
        <vt:i4>717</vt:i4>
      </vt:variant>
      <vt:variant>
        <vt:i4>0</vt:i4>
      </vt:variant>
      <vt:variant>
        <vt:i4>5</vt:i4>
      </vt:variant>
      <vt:variant>
        <vt:lpwstr>https://www.projectmanager.com/project-planning</vt:lpwstr>
      </vt:variant>
      <vt:variant>
        <vt:lpwstr/>
      </vt:variant>
      <vt:variant>
        <vt:i4>5439520</vt:i4>
      </vt:variant>
      <vt:variant>
        <vt:i4>714</vt:i4>
      </vt:variant>
      <vt:variant>
        <vt:i4>0</vt:i4>
      </vt:variant>
      <vt:variant>
        <vt:i4>5</vt:i4>
      </vt:variant>
      <vt:variant>
        <vt:lpwstr>https://books.google.co.uk/books?hl=en&amp;lr=&amp;id=Pd5AnH3ZA1AC&amp;oi=fnd&amp;pg=PR9&amp;dq=project+planning+methodologies&amp;ots=Q8DTHnChOH&amp;sig=lQsukIRDSEzwA_OwuSDm60hs9a0</vt:lpwstr>
      </vt:variant>
      <vt:variant>
        <vt:lpwstr>v=onepage&amp;q&amp;f=false</vt:lpwstr>
      </vt:variant>
      <vt:variant>
        <vt:i4>5111833</vt:i4>
      </vt:variant>
      <vt:variant>
        <vt:i4>711</vt:i4>
      </vt:variant>
      <vt:variant>
        <vt:i4>0</vt:i4>
      </vt:variant>
      <vt:variant>
        <vt:i4>5</vt:i4>
      </vt:variant>
      <vt:variant>
        <vt:lpwstr>https://www.logicalincrements.com/articles/graphicscardcomparison</vt:lpwstr>
      </vt:variant>
      <vt:variant>
        <vt:lpwstr/>
      </vt:variant>
      <vt:variant>
        <vt:i4>6094940</vt:i4>
      </vt:variant>
      <vt:variant>
        <vt:i4>708</vt:i4>
      </vt:variant>
      <vt:variant>
        <vt:i4>0</vt:i4>
      </vt:variant>
      <vt:variant>
        <vt:i4>5</vt:i4>
      </vt:variant>
      <vt:variant>
        <vt:lpwstr>http://www.gamernode.com/history-101-destructible-environments-in-videogames/</vt:lpwstr>
      </vt:variant>
      <vt:variant>
        <vt:lpwstr/>
      </vt:variant>
      <vt:variant>
        <vt:i4>3932266</vt:i4>
      </vt:variant>
      <vt:variant>
        <vt:i4>705</vt:i4>
      </vt:variant>
      <vt:variant>
        <vt:i4>0</vt:i4>
      </vt:variant>
      <vt:variant>
        <vt:i4>5</vt:i4>
      </vt:variant>
      <vt:variant>
        <vt:lpwstr>https://en.wikipedia.org/wiki/AnvilNext</vt:lpwstr>
      </vt:variant>
      <vt:variant>
        <vt:lpwstr/>
      </vt:variant>
      <vt:variant>
        <vt:i4>5636188</vt:i4>
      </vt:variant>
      <vt:variant>
        <vt:i4>702</vt:i4>
      </vt:variant>
      <vt:variant>
        <vt:i4>0</vt:i4>
      </vt:variant>
      <vt:variant>
        <vt:i4>5</vt:i4>
      </vt:variant>
      <vt:variant>
        <vt:lpwstr>https://www.ea.com/frostbite</vt:lpwstr>
      </vt:variant>
      <vt:variant>
        <vt:lpwstr/>
      </vt:variant>
      <vt:variant>
        <vt:i4>5832786</vt:i4>
      </vt:variant>
      <vt:variant>
        <vt:i4>699</vt:i4>
      </vt:variant>
      <vt:variant>
        <vt:i4>0</vt:i4>
      </vt:variant>
      <vt:variant>
        <vt:i4>5</vt:i4>
      </vt:variant>
      <vt:variant>
        <vt:lpwstr>https://www.dsvolition.com/games/red-faction/</vt:lpwstr>
      </vt:variant>
      <vt:variant>
        <vt:lpwstr/>
      </vt:variant>
      <vt:variant>
        <vt:i4>7274609</vt:i4>
      </vt:variant>
      <vt:variant>
        <vt:i4>696</vt:i4>
      </vt:variant>
      <vt:variant>
        <vt:i4>0</vt:i4>
      </vt:variant>
      <vt:variant>
        <vt:i4>5</vt:i4>
      </vt:variant>
      <vt:variant>
        <vt:lpwstr>https://www.arcade-museum.com/game_detail.php?game_id=6939</vt:lpwstr>
      </vt:variant>
      <vt:variant>
        <vt:lpwstr/>
      </vt:variant>
      <vt:variant>
        <vt:i4>1245279</vt:i4>
      </vt:variant>
      <vt:variant>
        <vt:i4>693</vt:i4>
      </vt:variant>
      <vt:variant>
        <vt:i4>0</vt:i4>
      </vt:variant>
      <vt:variant>
        <vt:i4>5</vt:i4>
      </vt:variant>
      <vt:variant>
        <vt:lpwstr>https://www.giantbomb.com/destructible-environment/3015-243/</vt:lpwstr>
      </vt:variant>
      <vt:variant>
        <vt:lpwstr/>
      </vt:variant>
      <vt:variant>
        <vt:i4>3407932</vt:i4>
      </vt:variant>
      <vt:variant>
        <vt:i4>690</vt:i4>
      </vt:variant>
      <vt:variant>
        <vt:i4>0</vt:i4>
      </vt:variant>
      <vt:variant>
        <vt:i4>5</vt:i4>
      </vt:variant>
      <vt:variant>
        <vt:lpwstr>https://www.youtube.com/watch?v=Aj-zNjff7wY</vt:lpwstr>
      </vt:variant>
      <vt:variant>
        <vt:lpwstr/>
      </vt:variant>
      <vt:variant>
        <vt:i4>2555964</vt:i4>
      </vt:variant>
      <vt:variant>
        <vt:i4>687</vt:i4>
      </vt:variant>
      <vt:variant>
        <vt:i4>0</vt:i4>
      </vt:variant>
      <vt:variant>
        <vt:i4>5</vt:i4>
      </vt:variant>
      <vt:variant>
        <vt:lpwstr>https://www.techradar.com/uk/news/from-ray-tracing-to-ai-best-gaming-technology-advances-in-the-last-decade</vt:lpwstr>
      </vt:variant>
      <vt:variant>
        <vt:lpwstr/>
      </vt:variant>
      <vt:variant>
        <vt:i4>1900603</vt:i4>
      </vt:variant>
      <vt:variant>
        <vt:i4>206</vt:i4>
      </vt:variant>
      <vt:variant>
        <vt:i4>0</vt:i4>
      </vt:variant>
      <vt:variant>
        <vt:i4>5</vt:i4>
      </vt:variant>
      <vt:variant>
        <vt:lpwstr/>
      </vt:variant>
      <vt:variant>
        <vt:lpwstr>_Toc39939080</vt:lpwstr>
      </vt:variant>
      <vt:variant>
        <vt:i4>1310772</vt:i4>
      </vt:variant>
      <vt:variant>
        <vt:i4>200</vt:i4>
      </vt:variant>
      <vt:variant>
        <vt:i4>0</vt:i4>
      </vt:variant>
      <vt:variant>
        <vt:i4>5</vt:i4>
      </vt:variant>
      <vt:variant>
        <vt:lpwstr/>
      </vt:variant>
      <vt:variant>
        <vt:lpwstr>_Toc39939079</vt:lpwstr>
      </vt:variant>
      <vt:variant>
        <vt:i4>1376308</vt:i4>
      </vt:variant>
      <vt:variant>
        <vt:i4>194</vt:i4>
      </vt:variant>
      <vt:variant>
        <vt:i4>0</vt:i4>
      </vt:variant>
      <vt:variant>
        <vt:i4>5</vt:i4>
      </vt:variant>
      <vt:variant>
        <vt:lpwstr/>
      </vt:variant>
      <vt:variant>
        <vt:lpwstr>_Toc39939078</vt:lpwstr>
      </vt:variant>
      <vt:variant>
        <vt:i4>1703988</vt:i4>
      </vt:variant>
      <vt:variant>
        <vt:i4>188</vt:i4>
      </vt:variant>
      <vt:variant>
        <vt:i4>0</vt:i4>
      </vt:variant>
      <vt:variant>
        <vt:i4>5</vt:i4>
      </vt:variant>
      <vt:variant>
        <vt:lpwstr/>
      </vt:variant>
      <vt:variant>
        <vt:lpwstr>_Toc39939077</vt:lpwstr>
      </vt:variant>
      <vt:variant>
        <vt:i4>1769524</vt:i4>
      </vt:variant>
      <vt:variant>
        <vt:i4>182</vt:i4>
      </vt:variant>
      <vt:variant>
        <vt:i4>0</vt:i4>
      </vt:variant>
      <vt:variant>
        <vt:i4>5</vt:i4>
      </vt:variant>
      <vt:variant>
        <vt:lpwstr/>
      </vt:variant>
      <vt:variant>
        <vt:lpwstr>_Toc39939076</vt:lpwstr>
      </vt:variant>
      <vt:variant>
        <vt:i4>1572916</vt:i4>
      </vt:variant>
      <vt:variant>
        <vt:i4>176</vt:i4>
      </vt:variant>
      <vt:variant>
        <vt:i4>0</vt:i4>
      </vt:variant>
      <vt:variant>
        <vt:i4>5</vt:i4>
      </vt:variant>
      <vt:variant>
        <vt:lpwstr/>
      </vt:variant>
      <vt:variant>
        <vt:lpwstr>_Toc39939075</vt:lpwstr>
      </vt:variant>
      <vt:variant>
        <vt:i4>1638452</vt:i4>
      </vt:variant>
      <vt:variant>
        <vt:i4>170</vt:i4>
      </vt:variant>
      <vt:variant>
        <vt:i4>0</vt:i4>
      </vt:variant>
      <vt:variant>
        <vt:i4>5</vt:i4>
      </vt:variant>
      <vt:variant>
        <vt:lpwstr/>
      </vt:variant>
      <vt:variant>
        <vt:lpwstr>_Toc39939074</vt:lpwstr>
      </vt:variant>
      <vt:variant>
        <vt:i4>1966132</vt:i4>
      </vt:variant>
      <vt:variant>
        <vt:i4>164</vt:i4>
      </vt:variant>
      <vt:variant>
        <vt:i4>0</vt:i4>
      </vt:variant>
      <vt:variant>
        <vt:i4>5</vt:i4>
      </vt:variant>
      <vt:variant>
        <vt:lpwstr/>
      </vt:variant>
      <vt:variant>
        <vt:lpwstr>_Toc39939073</vt:lpwstr>
      </vt:variant>
      <vt:variant>
        <vt:i4>2031668</vt:i4>
      </vt:variant>
      <vt:variant>
        <vt:i4>158</vt:i4>
      </vt:variant>
      <vt:variant>
        <vt:i4>0</vt:i4>
      </vt:variant>
      <vt:variant>
        <vt:i4>5</vt:i4>
      </vt:variant>
      <vt:variant>
        <vt:lpwstr/>
      </vt:variant>
      <vt:variant>
        <vt:lpwstr>_Toc39939072</vt:lpwstr>
      </vt:variant>
      <vt:variant>
        <vt:i4>1835060</vt:i4>
      </vt:variant>
      <vt:variant>
        <vt:i4>152</vt:i4>
      </vt:variant>
      <vt:variant>
        <vt:i4>0</vt:i4>
      </vt:variant>
      <vt:variant>
        <vt:i4>5</vt:i4>
      </vt:variant>
      <vt:variant>
        <vt:lpwstr/>
      </vt:variant>
      <vt:variant>
        <vt:lpwstr>_Toc39939071</vt:lpwstr>
      </vt:variant>
      <vt:variant>
        <vt:i4>1900596</vt:i4>
      </vt:variant>
      <vt:variant>
        <vt:i4>146</vt:i4>
      </vt:variant>
      <vt:variant>
        <vt:i4>0</vt:i4>
      </vt:variant>
      <vt:variant>
        <vt:i4>5</vt:i4>
      </vt:variant>
      <vt:variant>
        <vt:lpwstr/>
      </vt:variant>
      <vt:variant>
        <vt:lpwstr>_Toc39939070</vt:lpwstr>
      </vt:variant>
      <vt:variant>
        <vt:i4>1310773</vt:i4>
      </vt:variant>
      <vt:variant>
        <vt:i4>140</vt:i4>
      </vt:variant>
      <vt:variant>
        <vt:i4>0</vt:i4>
      </vt:variant>
      <vt:variant>
        <vt:i4>5</vt:i4>
      </vt:variant>
      <vt:variant>
        <vt:lpwstr/>
      </vt:variant>
      <vt:variant>
        <vt:lpwstr>_Toc39939069</vt:lpwstr>
      </vt:variant>
      <vt:variant>
        <vt:i4>1376309</vt:i4>
      </vt:variant>
      <vt:variant>
        <vt:i4>134</vt:i4>
      </vt:variant>
      <vt:variant>
        <vt:i4>0</vt:i4>
      </vt:variant>
      <vt:variant>
        <vt:i4>5</vt:i4>
      </vt:variant>
      <vt:variant>
        <vt:lpwstr/>
      </vt:variant>
      <vt:variant>
        <vt:lpwstr>_Toc39939068</vt:lpwstr>
      </vt:variant>
      <vt:variant>
        <vt:i4>1769525</vt:i4>
      </vt:variant>
      <vt:variant>
        <vt:i4>128</vt:i4>
      </vt:variant>
      <vt:variant>
        <vt:i4>0</vt:i4>
      </vt:variant>
      <vt:variant>
        <vt:i4>5</vt:i4>
      </vt:variant>
      <vt:variant>
        <vt:lpwstr/>
      </vt:variant>
      <vt:variant>
        <vt:lpwstr>_Toc39939066</vt:lpwstr>
      </vt:variant>
      <vt:variant>
        <vt:i4>1572917</vt:i4>
      </vt:variant>
      <vt:variant>
        <vt:i4>122</vt:i4>
      </vt:variant>
      <vt:variant>
        <vt:i4>0</vt:i4>
      </vt:variant>
      <vt:variant>
        <vt:i4>5</vt:i4>
      </vt:variant>
      <vt:variant>
        <vt:lpwstr/>
      </vt:variant>
      <vt:variant>
        <vt:lpwstr>_Toc39939065</vt:lpwstr>
      </vt:variant>
      <vt:variant>
        <vt:i4>1638453</vt:i4>
      </vt:variant>
      <vt:variant>
        <vt:i4>116</vt:i4>
      </vt:variant>
      <vt:variant>
        <vt:i4>0</vt:i4>
      </vt:variant>
      <vt:variant>
        <vt:i4>5</vt:i4>
      </vt:variant>
      <vt:variant>
        <vt:lpwstr/>
      </vt:variant>
      <vt:variant>
        <vt:lpwstr>_Toc39939064</vt:lpwstr>
      </vt:variant>
      <vt:variant>
        <vt:i4>1966133</vt:i4>
      </vt:variant>
      <vt:variant>
        <vt:i4>110</vt:i4>
      </vt:variant>
      <vt:variant>
        <vt:i4>0</vt:i4>
      </vt:variant>
      <vt:variant>
        <vt:i4>5</vt:i4>
      </vt:variant>
      <vt:variant>
        <vt:lpwstr/>
      </vt:variant>
      <vt:variant>
        <vt:lpwstr>_Toc39939063</vt:lpwstr>
      </vt:variant>
      <vt:variant>
        <vt:i4>1835061</vt:i4>
      </vt:variant>
      <vt:variant>
        <vt:i4>104</vt:i4>
      </vt:variant>
      <vt:variant>
        <vt:i4>0</vt:i4>
      </vt:variant>
      <vt:variant>
        <vt:i4>5</vt:i4>
      </vt:variant>
      <vt:variant>
        <vt:lpwstr/>
      </vt:variant>
      <vt:variant>
        <vt:lpwstr>_Toc39939061</vt:lpwstr>
      </vt:variant>
      <vt:variant>
        <vt:i4>1900597</vt:i4>
      </vt:variant>
      <vt:variant>
        <vt:i4>98</vt:i4>
      </vt:variant>
      <vt:variant>
        <vt:i4>0</vt:i4>
      </vt:variant>
      <vt:variant>
        <vt:i4>5</vt:i4>
      </vt:variant>
      <vt:variant>
        <vt:lpwstr/>
      </vt:variant>
      <vt:variant>
        <vt:lpwstr>_Toc39939060</vt:lpwstr>
      </vt:variant>
      <vt:variant>
        <vt:i4>1310774</vt:i4>
      </vt:variant>
      <vt:variant>
        <vt:i4>92</vt:i4>
      </vt:variant>
      <vt:variant>
        <vt:i4>0</vt:i4>
      </vt:variant>
      <vt:variant>
        <vt:i4>5</vt:i4>
      </vt:variant>
      <vt:variant>
        <vt:lpwstr/>
      </vt:variant>
      <vt:variant>
        <vt:lpwstr>_Toc39939059</vt:lpwstr>
      </vt:variant>
      <vt:variant>
        <vt:i4>1376310</vt:i4>
      </vt:variant>
      <vt:variant>
        <vt:i4>86</vt:i4>
      </vt:variant>
      <vt:variant>
        <vt:i4>0</vt:i4>
      </vt:variant>
      <vt:variant>
        <vt:i4>5</vt:i4>
      </vt:variant>
      <vt:variant>
        <vt:lpwstr/>
      </vt:variant>
      <vt:variant>
        <vt:lpwstr>_Toc39939058</vt:lpwstr>
      </vt:variant>
      <vt:variant>
        <vt:i4>1703990</vt:i4>
      </vt:variant>
      <vt:variant>
        <vt:i4>80</vt:i4>
      </vt:variant>
      <vt:variant>
        <vt:i4>0</vt:i4>
      </vt:variant>
      <vt:variant>
        <vt:i4>5</vt:i4>
      </vt:variant>
      <vt:variant>
        <vt:lpwstr/>
      </vt:variant>
      <vt:variant>
        <vt:lpwstr>_Toc39939057</vt:lpwstr>
      </vt:variant>
      <vt:variant>
        <vt:i4>1769526</vt:i4>
      </vt:variant>
      <vt:variant>
        <vt:i4>74</vt:i4>
      </vt:variant>
      <vt:variant>
        <vt:i4>0</vt:i4>
      </vt:variant>
      <vt:variant>
        <vt:i4>5</vt:i4>
      </vt:variant>
      <vt:variant>
        <vt:lpwstr/>
      </vt:variant>
      <vt:variant>
        <vt:lpwstr>_Toc39939056</vt:lpwstr>
      </vt:variant>
      <vt:variant>
        <vt:i4>1572918</vt:i4>
      </vt:variant>
      <vt:variant>
        <vt:i4>68</vt:i4>
      </vt:variant>
      <vt:variant>
        <vt:i4>0</vt:i4>
      </vt:variant>
      <vt:variant>
        <vt:i4>5</vt:i4>
      </vt:variant>
      <vt:variant>
        <vt:lpwstr/>
      </vt:variant>
      <vt:variant>
        <vt:lpwstr>_Toc39939055</vt:lpwstr>
      </vt:variant>
      <vt:variant>
        <vt:i4>1638454</vt:i4>
      </vt:variant>
      <vt:variant>
        <vt:i4>62</vt:i4>
      </vt:variant>
      <vt:variant>
        <vt:i4>0</vt:i4>
      </vt:variant>
      <vt:variant>
        <vt:i4>5</vt:i4>
      </vt:variant>
      <vt:variant>
        <vt:lpwstr/>
      </vt:variant>
      <vt:variant>
        <vt:lpwstr>_Toc39939054</vt:lpwstr>
      </vt:variant>
      <vt:variant>
        <vt:i4>1966134</vt:i4>
      </vt:variant>
      <vt:variant>
        <vt:i4>56</vt:i4>
      </vt:variant>
      <vt:variant>
        <vt:i4>0</vt:i4>
      </vt:variant>
      <vt:variant>
        <vt:i4>5</vt:i4>
      </vt:variant>
      <vt:variant>
        <vt:lpwstr/>
      </vt:variant>
      <vt:variant>
        <vt:lpwstr>_Toc39939053</vt:lpwstr>
      </vt:variant>
      <vt:variant>
        <vt:i4>2031670</vt:i4>
      </vt:variant>
      <vt:variant>
        <vt:i4>50</vt:i4>
      </vt:variant>
      <vt:variant>
        <vt:i4>0</vt:i4>
      </vt:variant>
      <vt:variant>
        <vt:i4>5</vt:i4>
      </vt:variant>
      <vt:variant>
        <vt:lpwstr/>
      </vt:variant>
      <vt:variant>
        <vt:lpwstr>_Toc39939052</vt:lpwstr>
      </vt:variant>
      <vt:variant>
        <vt:i4>1835062</vt:i4>
      </vt:variant>
      <vt:variant>
        <vt:i4>44</vt:i4>
      </vt:variant>
      <vt:variant>
        <vt:i4>0</vt:i4>
      </vt:variant>
      <vt:variant>
        <vt:i4>5</vt:i4>
      </vt:variant>
      <vt:variant>
        <vt:lpwstr/>
      </vt:variant>
      <vt:variant>
        <vt:lpwstr>_Toc39939051</vt:lpwstr>
      </vt:variant>
      <vt:variant>
        <vt:i4>1900598</vt:i4>
      </vt:variant>
      <vt:variant>
        <vt:i4>38</vt:i4>
      </vt:variant>
      <vt:variant>
        <vt:i4>0</vt:i4>
      </vt:variant>
      <vt:variant>
        <vt:i4>5</vt:i4>
      </vt:variant>
      <vt:variant>
        <vt:lpwstr/>
      </vt:variant>
      <vt:variant>
        <vt:lpwstr>_Toc39939050</vt:lpwstr>
      </vt:variant>
      <vt:variant>
        <vt:i4>1310775</vt:i4>
      </vt:variant>
      <vt:variant>
        <vt:i4>32</vt:i4>
      </vt:variant>
      <vt:variant>
        <vt:i4>0</vt:i4>
      </vt:variant>
      <vt:variant>
        <vt:i4>5</vt:i4>
      </vt:variant>
      <vt:variant>
        <vt:lpwstr/>
      </vt:variant>
      <vt:variant>
        <vt:lpwstr>_Toc39939049</vt:lpwstr>
      </vt:variant>
      <vt:variant>
        <vt:i4>1376311</vt:i4>
      </vt:variant>
      <vt:variant>
        <vt:i4>26</vt:i4>
      </vt:variant>
      <vt:variant>
        <vt:i4>0</vt:i4>
      </vt:variant>
      <vt:variant>
        <vt:i4>5</vt:i4>
      </vt:variant>
      <vt:variant>
        <vt:lpwstr/>
      </vt:variant>
      <vt:variant>
        <vt:lpwstr>_Toc39939048</vt:lpwstr>
      </vt:variant>
      <vt:variant>
        <vt:i4>1703991</vt:i4>
      </vt:variant>
      <vt:variant>
        <vt:i4>20</vt:i4>
      </vt:variant>
      <vt:variant>
        <vt:i4>0</vt:i4>
      </vt:variant>
      <vt:variant>
        <vt:i4>5</vt:i4>
      </vt:variant>
      <vt:variant>
        <vt:lpwstr/>
      </vt:variant>
      <vt:variant>
        <vt:lpwstr>_Toc39939047</vt:lpwstr>
      </vt:variant>
      <vt:variant>
        <vt:i4>1769527</vt:i4>
      </vt:variant>
      <vt:variant>
        <vt:i4>14</vt:i4>
      </vt:variant>
      <vt:variant>
        <vt:i4>0</vt:i4>
      </vt:variant>
      <vt:variant>
        <vt:i4>5</vt:i4>
      </vt:variant>
      <vt:variant>
        <vt:lpwstr/>
      </vt:variant>
      <vt:variant>
        <vt:lpwstr>_Toc39939046</vt:lpwstr>
      </vt:variant>
      <vt:variant>
        <vt:i4>1572919</vt:i4>
      </vt:variant>
      <vt:variant>
        <vt:i4>8</vt:i4>
      </vt:variant>
      <vt:variant>
        <vt:i4>0</vt:i4>
      </vt:variant>
      <vt:variant>
        <vt:i4>5</vt:i4>
      </vt:variant>
      <vt:variant>
        <vt:lpwstr/>
      </vt:variant>
      <vt:variant>
        <vt:lpwstr>_Toc39939045</vt:lpwstr>
      </vt:variant>
      <vt:variant>
        <vt:i4>1638455</vt:i4>
      </vt:variant>
      <vt:variant>
        <vt:i4>2</vt:i4>
      </vt:variant>
      <vt:variant>
        <vt:i4>0</vt:i4>
      </vt:variant>
      <vt:variant>
        <vt:i4>5</vt:i4>
      </vt:variant>
      <vt:variant>
        <vt:lpwstr/>
      </vt:variant>
      <vt:variant>
        <vt:lpwstr>_Toc39939044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Christos-Emmanouil Anastasiou</dc:creator>
  <cp:keywords/>
  <dc:description/>
  <cp:lastModifiedBy>Christos-Emmanouil Anastasiou</cp:lastModifiedBy>
  <cp:revision>1841</cp:revision>
  <dcterms:created xsi:type="dcterms:W3CDTF">2019-10-21T08:48:00Z</dcterms:created>
  <dcterms:modified xsi:type="dcterms:W3CDTF">2020-05-15T04:20:00Z</dcterms:modified>
</cp:coreProperties>
</file>